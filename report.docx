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014C26" w14:textId="21E01898" w:rsidR="00831613" w:rsidRDefault="00032992">
      <w:pPr>
        <w:rPr>
          <w:sz w:val="48"/>
          <w:szCs w:val="48"/>
        </w:rPr>
      </w:pPr>
      <w:r>
        <w:rPr>
          <w:rFonts w:ascii="Times New Roman" w:hAnsi="Times New Roman" w:cs="Times New Roman"/>
          <w:b/>
          <w:bCs/>
          <w:noProof/>
          <w:sz w:val="32"/>
          <w:szCs w:val="32"/>
          <w:lang w:val="en-US"/>
        </w:rPr>
        <w:t xml:space="preserve"> </w:t>
      </w:r>
      <w:r>
        <w:rPr>
          <w:rFonts w:ascii="Times New Roman" w:hAnsi="Times New Roman" w:cs="Times New Roman"/>
          <w:b/>
          <w:bCs/>
          <w:noProof/>
          <w:sz w:val="32"/>
          <w:szCs w:val="32"/>
          <w:lang w:val="en-US"/>
        </w:rPr>
        <w:drawing>
          <wp:inline distT="0" distB="0" distL="0" distR="0" wp14:anchorId="4F1C41CF" wp14:editId="70C41291">
            <wp:extent cx="5711582" cy="7740650"/>
            <wp:effectExtent l="0" t="0" r="0" b="0"/>
            <wp:docPr id="8446607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60799" name="Picture 844660799"/>
                    <pic:cNvPicPr/>
                  </pic:nvPicPr>
                  <pic:blipFill>
                    <a:blip r:embed="rId8">
                      <a:extLst>
                        <a:ext uri="{28A0092B-C50C-407E-A947-70E740481C1C}">
                          <a14:useLocalDpi xmlns:a14="http://schemas.microsoft.com/office/drawing/2010/main" val="0"/>
                        </a:ext>
                      </a:extLst>
                    </a:blip>
                    <a:stretch>
                      <a:fillRect/>
                    </a:stretch>
                  </pic:blipFill>
                  <pic:spPr>
                    <a:xfrm>
                      <a:off x="0" y="0"/>
                      <a:ext cx="5721387" cy="7753938"/>
                    </a:xfrm>
                    <a:prstGeom prst="rect">
                      <a:avLst/>
                    </a:prstGeom>
                  </pic:spPr>
                </pic:pic>
              </a:graphicData>
            </a:graphic>
          </wp:inline>
        </w:drawing>
      </w:r>
    </w:p>
    <w:p w14:paraId="6137C11E" w14:textId="65D8E209" w:rsidR="00D46DE1" w:rsidRDefault="00D46DE1" w:rsidP="00E3321F">
      <w:pPr>
        <w:ind w:left="360"/>
        <w:jc w:val="both"/>
        <w:rPr>
          <w:rFonts w:ascii="Times New Roman" w:hAnsi="Times New Roman" w:cs="Times New Roman"/>
          <w:b/>
          <w:bCs/>
          <w:sz w:val="28"/>
          <w:szCs w:val="28"/>
          <w:u w:val="single"/>
          <w:lang w:val="en-US"/>
        </w:rPr>
      </w:pPr>
    </w:p>
    <w:p w14:paraId="28398020" w14:textId="77777777" w:rsidR="00032992" w:rsidRDefault="00032992" w:rsidP="00E3321F">
      <w:pPr>
        <w:ind w:left="360"/>
        <w:jc w:val="both"/>
        <w:rPr>
          <w:rFonts w:ascii="Times New Roman" w:hAnsi="Times New Roman" w:cs="Times New Roman"/>
          <w:b/>
          <w:bCs/>
          <w:sz w:val="28"/>
          <w:szCs w:val="28"/>
          <w:u w:val="single"/>
          <w:lang w:val="en-US"/>
        </w:rPr>
      </w:pPr>
    </w:p>
    <w:p w14:paraId="17B69763" w14:textId="77777777" w:rsidR="00032992" w:rsidRDefault="00032992" w:rsidP="00E3321F">
      <w:pPr>
        <w:ind w:left="360"/>
        <w:jc w:val="both"/>
        <w:rPr>
          <w:rFonts w:ascii="Times New Roman" w:hAnsi="Times New Roman" w:cs="Times New Roman"/>
          <w:b/>
          <w:bCs/>
          <w:sz w:val="28"/>
          <w:szCs w:val="28"/>
          <w:u w:val="single"/>
          <w:lang w:val="en-US"/>
        </w:rPr>
      </w:pPr>
    </w:p>
    <w:p w14:paraId="58ED4BEF" w14:textId="77777777" w:rsidR="00660790" w:rsidRDefault="00660790" w:rsidP="00FF7B36">
      <w:pPr>
        <w:jc w:val="both"/>
        <w:rPr>
          <w:rFonts w:ascii="Times New Roman" w:hAnsi="Times New Roman" w:cs="Times New Roman"/>
          <w:b/>
          <w:bCs/>
          <w:sz w:val="28"/>
          <w:szCs w:val="28"/>
          <w:u w:val="single"/>
          <w:lang w:val="en-US"/>
        </w:rPr>
      </w:pPr>
    </w:p>
    <w:p w14:paraId="32F87DC2" w14:textId="50FD1EA5" w:rsidR="005A5BCF" w:rsidRPr="00883609" w:rsidRDefault="006860A7" w:rsidP="00E3321F">
      <w:pPr>
        <w:ind w:left="360"/>
        <w:jc w:val="both"/>
        <w:rPr>
          <w:rFonts w:ascii="Times New Roman" w:hAnsi="Times New Roman" w:cs="Times New Roman"/>
          <w:b/>
          <w:bCs/>
          <w:sz w:val="28"/>
          <w:szCs w:val="28"/>
          <w:u w:val="single"/>
          <w:lang w:val="en-US"/>
        </w:rPr>
      </w:pPr>
      <w:r w:rsidRPr="00D46DE1">
        <w:rPr>
          <w:rFonts w:ascii="Times New Roman" w:hAnsi="Times New Roman" w:cs="Times New Roman"/>
          <w:b/>
          <w:bCs/>
          <w:color w:val="0070C0"/>
          <w:sz w:val="28"/>
          <w:szCs w:val="28"/>
          <w:u w:val="single"/>
          <w:lang w:val="en-US"/>
        </w:rPr>
        <w:t>CONTENTS</w:t>
      </w:r>
      <w:r w:rsidRPr="00883609">
        <w:rPr>
          <w:rFonts w:ascii="Times New Roman" w:hAnsi="Times New Roman" w:cs="Times New Roman"/>
          <w:b/>
          <w:bCs/>
          <w:sz w:val="28"/>
          <w:szCs w:val="28"/>
          <w:u w:val="single"/>
          <w:lang w:val="en-US"/>
        </w:rPr>
        <w:t>:</w:t>
      </w:r>
    </w:p>
    <w:p w14:paraId="01FD3780" w14:textId="77777777" w:rsidR="00883609" w:rsidRPr="00883609" w:rsidRDefault="00883609" w:rsidP="00E3321F">
      <w:pPr>
        <w:jc w:val="both"/>
        <w:rPr>
          <w:rFonts w:ascii="Times New Roman" w:hAnsi="Times New Roman" w:cs="Times New Roman"/>
          <w:b/>
          <w:bCs/>
          <w:sz w:val="28"/>
          <w:szCs w:val="28"/>
          <w:lang w:val="en-US"/>
        </w:rPr>
      </w:pPr>
    </w:p>
    <w:p w14:paraId="6A46C991" w14:textId="77777777" w:rsidR="006860A7" w:rsidRPr="00883609" w:rsidRDefault="00883609" w:rsidP="00E3321F">
      <w:pPr>
        <w:pStyle w:val="ListParagraph"/>
        <w:numPr>
          <w:ilvl w:val="0"/>
          <w:numId w:val="1"/>
        </w:numPr>
        <w:spacing w:line="600" w:lineRule="auto"/>
        <w:jc w:val="both"/>
        <w:rPr>
          <w:rFonts w:ascii="Times New Roman" w:hAnsi="Times New Roman" w:cs="Times New Roman"/>
          <w:sz w:val="28"/>
          <w:szCs w:val="28"/>
          <w:lang w:val="en-US"/>
        </w:rPr>
      </w:pPr>
      <w:r w:rsidRPr="00883609">
        <w:rPr>
          <w:rFonts w:ascii="Times New Roman" w:hAnsi="Times New Roman" w:cs="Times New Roman"/>
          <w:sz w:val="28"/>
          <w:szCs w:val="28"/>
          <w:lang w:val="en-US"/>
        </w:rPr>
        <w:t>Introduction</w:t>
      </w:r>
    </w:p>
    <w:p w14:paraId="38AFB5FE" w14:textId="7761CBB8" w:rsidR="00883609" w:rsidRPr="00883609" w:rsidRDefault="00EA1927" w:rsidP="00E3321F">
      <w:pPr>
        <w:pStyle w:val="ListParagraph"/>
        <w:numPr>
          <w:ilvl w:val="0"/>
          <w:numId w:val="1"/>
        </w:numPr>
        <w:spacing w:line="600" w:lineRule="auto"/>
        <w:jc w:val="both"/>
        <w:rPr>
          <w:rFonts w:ascii="Times New Roman" w:hAnsi="Times New Roman" w:cs="Times New Roman"/>
          <w:sz w:val="28"/>
          <w:szCs w:val="28"/>
          <w:lang w:val="en-US"/>
        </w:rPr>
      </w:pPr>
      <w:r>
        <w:rPr>
          <w:rFonts w:ascii="Times New Roman" w:hAnsi="Times New Roman" w:cs="Times New Roman"/>
          <w:sz w:val="28"/>
          <w:szCs w:val="28"/>
          <w:lang w:val="en-US"/>
        </w:rPr>
        <w:t>Problem Statement</w:t>
      </w:r>
    </w:p>
    <w:p w14:paraId="47E5947C" w14:textId="3E0F148D" w:rsidR="00883609" w:rsidRPr="00883609" w:rsidRDefault="00EA1927" w:rsidP="00E3321F">
      <w:pPr>
        <w:pStyle w:val="ListParagraph"/>
        <w:numPr>
          <w:ilvl w:val="0"/>
          <w:numId w:val="1"/>
        </w:numPr>
        <w:spacing w:line="600" w:lineRule="auto"/>
        <w:jc w:val="both"/>
        <w:rPr>
          <w:rFonts w:ascii="Times New Roman" w:hAnsi="Times New Roman" w:cs="Times New Roman"/>
          <w:sz w:val="28"/>
          <w:szCs w:val="28"/>
          <w:lang w:val="en-US"/>
        </w:rPr>
      </w:pPr>
      <w:r>
        <w:rPr>
          <w:rFonts w:ascii="Times New Roman" w:hAnsi="Times New Roman" w:cs="Times New Roman"/>
          <w:sz w:val="28"/>
          <w:szCs w:val="28"/>
          <w:lang w:val="en-US"/>
        </w:rPr>
        <w:t>Objectives</w:t>
      </w:r>
    </w:p>
    <w:p w14:paraId="2C389DEF" w14:textId="110D981D" w:rsidR="00883609" w:rsidRDefault="00EA1927" w:rsidP="00E3321F">
      <w:pPr>
        <w:pStyle w:val="ListParagraph"/>
        <w:numPr>
          <w:ilvl w:val="0"/>
          <w:numId w:val="1"/>
        </w:numPr>
        <w:spacing w:line="600" w:lineRule="auto"/>
        <w:jc w:val="both"/>
        <w:rPr>
          <w:rFonts w:ascii="Times New Roman" w:hAnsi="Times New Roman" w:cs="Times New Roman"/>
          <w:sz w:val="28"/>
          <w:szCs w:val="28"/>
          <w:lang w:val="en-US"/>
        </w:rPr>
      </w:pPr>
      <w:r>
        <w:rPr>
          <w:rFonts w:ascii="Times New Roman" w:hAnsi="Times New Roman" w:cs="Times New Roman"/>
          <w:sz w:val="28"/>
          <w:szCs w:val="28"/>
          <w:lang w:val="en-US"/>
        </w:rPr>
        <w:t>Block Diagram</w:t>
      </w:r>
    </w:p>
    <w:p w14:paraId="4ECDE309" w14:textId="3A9BAC8A" w:rsidR="00EA1927" w:rsidRDefault="006D7F9B" w:rsidP="00E3321F">
      <w:pPr>
        <w:pStyle w:val="ListParagraph"/>
        <w:numPr>
          <w:ilvl w:val="0"/>
          <w:numId w:val="1"/>
        </w:numPr>
        <w:spacing w:line="600" w:lineRule="auto"/>
        <w:jc w:val="both"/>
        <w:rPr>
          <w:rFonts w:ascii="Times New Roman" w:hAnsi="Times New Roman" w:cs="Times New Roman"/>
          <w:sz w:val="28"/>
          <w:szCs w:val="28"/>
          <w:lang w:val="en-US"/>
        </w:rPr>
      </w:pPr>
      <w:r>
        <w:rPr>
          <w:rFonts w:ascii="Times New Roman" w:hAnsi="Times New Roman" w:cs="Times New Roman"/>
          <w:sz w:val="28"/>
          <w:szCs w:val="28"/>
          <w:lang w:val="en-US"/>
        </w:rPr>
        <w:t>Functional and Non functional requirements</w:t>
      </w:r>
    </w:p>
    <w:p w14:paraId="34B4AF3F" w14:textId="48D2FAD8" w:rsidR="006D7F9B" w:rsidRDefault="006D7F9B" w:rsidP="00E3321F">
      <w:pPr>
        <w:pStyle w:val="ListParagraph"/>
        <w:numPr>
          <w:ilvl w:val="0"/>
          <w:numId w:val="1"/>
        </w:numPr>
        <w:spacing w:line="600" w:lineRule="auto"/>
        <w:jc w:val="both"/>
        <w:rPr>
          <w:rFonts w:ascii="Times New Roman" w:hAnsi="Times New Roman" w:cs="Times New Roman"/>
          <w:sz w:val="28"/>
          <w:szCs w:val="28"/>
          <w:lang w:val="en-US"/>
        </w:rPr>
      </w:pPr>
      <w:r>
        <w:rPr>
          <w:rFonts w:ascii="Times New Roman" w:hAnsi="Times New Roman" w:cs="Times New Roman"/>
          <w:sz w:val="28"/>
          <w:szCs w:val="28"/>
          <w:lang w:val="en-US"/>
        </w:rPr>
        <w:t>Modules</w:t>
      </w:r>
    </w:p>
    <w:p w14:paraId="27D4A173" w14:textId="05EBF746" w:rsidR="00770FD3" w:rsidRDefault="006D7F9B" w:rsidP="00770FD3">
      <w:pPr>
        <w:pStyle w:val="ListParagraph"/>
        <w:numPr>
          <w:ilvl w:val="0"/>
          <w:numId w:val="1"/>
        </w:numPr>
        <w:spacing w:line="600" w:lineRule="auto"/>
        <w:jc w:val="both"/>
        <w:rPr>
          <w:rFonts w:ascii="Times New Roman" w:hAnsi="Times New Roman" w:cs="Times New Roman"/>
          <w:sz w:val="28"/>
          <w:szCs w:val="28"/>
          <w:lang w:val="en-US"/>
        </w:rPr>
      </w:pPr>
      <w:r>
        <w:rPr>
          <w:rFonts w:ascii="Times New Roman" w:hAnsi="Times New Roman" w:cs="Times New Roman"/>
          <w:sz w:val="28"/>
          <w:szCs w:val="28"/>
          <w:lang w:val="en-US"/>
        </w:rPr>
        <w:t>ER Diagram</w:t>
      </w:r>
    </w:p>
    <w:p w14:paraId="075380DB" w14:textId="5A7DA7F2" w:rsidR="006D7F9B" w:rsidRDefault="00D75C9D" w:rsidP="00770FD3">
      <w:pPr>
        <w:pStyle w:val="ListParagraph"/>
        <w:numPr>
          <w:ilvl w:val="0"/>
          <w:numId w:val="1"/>
        </w:numPr>
        <w:spacing w:line="60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Database </w:t>
      </w:r>
      <w:r w:rsidR="006D7F9B" w:rsidRPr="00770FD3">
        <w:rPr>
          <w:rFonts w:ascii="Times New Roman" w:hAnsi="Times New Roman" w:cs="Times New Roman"/>
          <w:sz w:val="28"/>
          <w:szCs w:val="28"/>
          <w:lang w:val="en-US"/>
        </w:rPr>
        <w:t>Description</w:t>
      </w:r>
    </w:p>
    <w:p w14:paraId="6A438BB8" w14:textId="77777777" w:rsidR="00770FD3" w:rsidRPr="00770FD3" w:rsidRDefault="00770FD3" w:rsidP="00770FD3">
      <w:pPr>
        <w:pStyle w:val="ListParagraph"/>
        <w:spacing w:line="600" w:lineRule="auto"/>
        <w:jc w:val="both"/>
        <w:rPr>
          <w:ins w:id="0" w:author="Microsoft Word" w:date="2025-01-02T00:45:00Z" w16du:dateUtc="2025-01-02T08:45:00Z"/>
          <w:rFonts w:ascii="Times New Roman" w:hAnsi="Times New Roman" w:cs="Times New Roman"/>
          <w:sz w:val="28"/>
          <w:szCs w:val="28"/>
          <w:lang w:val="en-US"/>
        </w:rPr>
      </w:pPr>
    </w:p>
    <w:p w14:paraId="130F9B17" w14:textId="77777777" w:rsidR="00883609" w:rsidRPr="00883609" w:rsidRDefault="00883609" w:rsidP="00E3321F">
      <w:pPr>
        <w:jc w:val="both"/>
        <w:rPr>
          <w:ins w:id="1" w:author="Microsoft Word" w:date="2025-01-02T00:45:00Z" w16du:dateUtc="2025-01-02T08:45:00Z"/>
          <w:rFonts w:ascii="Times New Roman" w:hAnsi="Times New Roman" w:cs="Times New Roman"/>
          <w:b/>
          <w:bCs/>
          <w:sz w:val="28"/>
          <w:szCs w:val="28"/>
        </w:rPr>
      </w:pPr>
    </w:p>
    <w:p w14:paraId="58BD7CD9" w14:textId="77777777" w:rsidR="00883609" w:rsidRPr="00883609" w:rsidRDefault="00883609" w:rsidP="00E3321F">
      <w:pPr>
        <w:jc w:val="both"/>
        <w:rPr>
          <w:ins w:id="2" w:author="Microsoft Word" w:date="2025-01-02T00:45:00Z" w16du:dateUtc="2025-01-02T08:45:00Z"/>
          <w:rFonts w:ascii="Times New Roman" w:hAnsi="Times New Roman" w:cs="Times New Roman"/>
          <w:b/>
          <w:bCs/>
          <w:sz w:val="28"/>
          <w:szCs w:val="28"/>
        </w:rPr>
      </w:pPr>
    </w:p>
    <w:p w14:paraId="786B7336" w14:textId="77777777" w:rsidR="00883609" w:rsidRPr="00883609" w:rsidRDefault="00883609" w:rsidP="00E3321F">
      <w:pPr>
        <w:jc w:val="both"/>
        <w:rPr>
          <w:ins w:id="3" w:author="Microsoft Word" w:date="2025-01-02T00:45:00Z" w16du:dateUtc="2025-01-02T08:45:00Z"/>
          <w:rFonts w:ascii="Times New Roman" w:hAnsi="Times New Roman" w:cs="Times New Roman"/>
          <w:b/>
          <w:bCs/>
          <w:sz w:val="28"/>
          <w:szCs w:val="28"/>
        </w:rPr>
      </w:pPr>
    </w:p>
    <w:p w14:paraId="4D2FCB6A" w14:textId="77777777" w:rsidR="00883609" w:rsidRPr="00883609" w:rsidRDefault="00883609" w:rsidP="00E3321F">
      <w:pPr>
        <w:jc w:val="both"/>
        <w:rPr>
          <w:ins w:id="4" w:author="Microsoft Word" w:date="2025-01-02T00:45:00Z" w16du:dateUtc="2025-01-02T08:45:00Z"/>
          <w:rFonts w:ascii="Times New Roman" w:hAnsi="Times New Roman" w:cs="Times New Roman"/>
          <w:b/>
          <w:bCs/>
          <w:sz w:val="28"/>
          <w:szCs w:val="28"/>
        </w:rPr>
      </w:pPr>
    </w:p>
    <w:p w14:paraId="3D9B7175" w14:textId="77777777" w:rsidR="00883609" w:rsidRPr="00883609" w:rsidRDefault="00883609" w:rsidP="00E3321F">
      <w:pPr>
        <w:jc w:val="both"/>
        <w:rPr>
          <w:ins w:id="5" w:author="Microsoft Word" w:date="2025-01-02T00:45:00Z" w16du:dateUtc="2025-01-02T08:45:00Z"/>
          <w:rFonts w:ascii="Times New Roman" w:hAnsi="Times New Roman" w:cs="Times New Roman"/>
          <w:b/>
          <w:bCs/>
          <w:sz w:val="28"/>
          <w:szCs w:val="28"/>
        </w:rPr>
      </w:pPr>
    </w:p>
    <w:p w14:paraId="0F5C6814" w14:textId="77777777" w:rsidR="00883609" w:rsidRPr="00883609" w:rsidRDefault="00883609" w:rsidP="00E3321F">
      <w:pPr>
        <w:jc w:val="both"/>
        <w:rPr>
          <w:ins w:id="6" w:author="Microsoft Word" w:date="2025-01-02T00:45:00Z" w16du:dateUtc="2025-01-02T08:45:00Z"/>
          <w:rFonts w:ascii="Times New Roman" w:hAnsi="Times New Roman" w:cs="Times New Roman"/>
          <w:b/>
          <w:bCs/>
          <w:sz w:val="28"/>
          <w:szCs w:val="28"/>
        </w:rPr>
      </w:pPr>
    </w:p>
    <w:p w14:paraId="6711812F" w14:textId="77777777" w:rsidR="00883609" w:rsidRPr="00883609" w:rsidRDefault="00883609" w:rsidP="00E3321F">
      <w:pPr>
        <w:jc w:val="both"/>
        <w:rPr>
          <w:ins w:id="7" w:author="Microsoft Word" w:date="2025-01-02T00:45:00Z" w16du:dateUtc="2025-01-02T08:45:00Z"/>
          <w:rFonts w:ascii="Times New Roman" w:hAnsi="Times New Roman" w:cs="Times New Roman"/>
          <w:b/>
          <w:bCs/>
          <w:sz w:val="28"/>
          <w:szCs w:val="28"/>
        </w:rPr>
      </w:pPr>
    </w:p>
    <w:p w14:paraId="2595D193" w14:textId="77777777" w:rsidR="00883609" w:rsidRPr="00883609" w:rsidRDefault="00883609" w:rsidP="00E3321F">
      <w:pPr>
        <w:jc w:val="both"/>
        <w:rPr>
          <w:ins w:id="8" w:author="Microsoft Word" w:date="2025-01-02T00:45:00Z" w16du:dateUtc="2025-01-02T08:45:00Z"/>
          <w:rFonts w:ascii="Times New Roman" w:hAnsi="Times New Roman" w:cs="Times New Roman"/>
          <w:b/>
          <w:bCs/>
          <w:sz w:val="28"/>
          <w:szCs w:val="28"/>
        </w:rPr>
      </w:pPr>
    </w:p>
    <w:p w14:paraId="7F95C4A6" w14:textId="77777777" w:rsidR="00883609" w:rsidRPr="00883609" w:rsidRDefault="00883609" w:rsidP="00E3321F">
      <w:pPr>
        <w:jc w:val="both"/>
        <w:rPr>
          <w:ins w:id="9" w:author="Microsoft Word" w:date="2025-01-02T00:45:00Z" w16du:dateUtc="2025-01-02T08:45:00Z"/>
          <w:rFonts w:ascii="Times New Roman" w:hAnsi="Times New Roman" w:cs="Times New Roman"/>
          <w:b/>
          <w:bCs/>
          <w:sz w:val="28"/>
          <w:szCs w:val="28"/>
        </w:rPr>
      </w:pPr>
    </w:p>
    <w:p w14:paraId="2FA602C0" w14:textId="77777777" w:rsidR="00883609" w:rsidRPr="00883609" w:rsidRDefault="00883609" w:rsidP="00E3321F">
      <w:pPr>
        <w:jc w:val="both"/>
        <w:rPr>
          <w:ins w:id="10" w:author="Microsoft Word" w:date="2025-01-02T00:45:00Z" w16du:dateUtc="2025-01-02T08:45:00Z"/>
          <w:rFonts w:ascii="Times New Roman" w:hAnsi="Times New Roman" w:cs="Times New Roman"/>
          <w:b/>
          <w:bCs/>
          <w:sz w:val="28"/>
          <w:szCs w:val="28"/>
        </w:rPr>
      </w:pPr>
    </w:p>
    <w:p w14:paraId="21D54A26" w14:textId="77777777" w:rsidR="00883609" w:rsidRPr="00883609" w:rsidRDefault="00883609" w:rsidP="00E3321F">
      <w:pPr>
        <w:jc w:val="both"/>
        <w:rPr>
          <w:ins w:id="11" w:author="Microsoft Word" w:date="2025-01-02T00:45:00Z" w16du:dateUtc="2025-01-02T08:45:00Z"/>
          <w:rFonts w:ascii="Times New Roman" w:hAnsi="Times New Roman" w:cs="Times New Roman"/>
          <w:b/>
          <w:bCs/>
          <w:sz w:val="28"/>
          <w:szCs w:val="28"/>
        </w:rPr>
      </w:pPr>
    </w:p>
    <w:p w14:paraId="0BA83B8A" w14:textId="75272BE7" w:rsidR="00332CE0" w:rsidRPr="00D75C9D" w:rsidRDefault="00D75C9D" w:rsidP="00D75C9D">
      <w:pPr>
        <w:spacing w:line="600" w:lineRule="auto"/>
        <w:jc w:val="both"/>
        <w:rPr>
          <w:ins w:id="12" w:author="Microsoft Word" w:date="2025-01-02T00:45:00Z" w16du:dateUtc="2025-01-02T08:45:00Z"/>
          <w:rFonts w:ascii="Times New Roman" w:hAnsi="Times New Roman" w:cs="Times New Roman"/>
          <w:b/>
          <w:bCs/>
          <w:sz w:val="32"/>
          <w:szCs w:val="32"/>
          <w:lang w:val="en-US"/>
        </w:rPr>
      </w:pPr>
      <w:r>
        <w:rPr>
          <w:rFonts w:ascii="Times New Roman" w:hAnsi="Times New Roman" w:cs="Times New Roman"/>
          <w:b/>
          <w:bCs/>
          <w:sz w:val="32"/>
          <w:szCs w:val="32"/>
          <w:lang w:val="en-US"/>
        </w:rPr>
        <w:t>1.</w:t>
      </w:r>
      <w:r w:rsidR="00032992" w:rsidRPr="00D75C9D">
        <w:rPr>
          <w:rFonts w:ascii="Times New Roman" w:hAnsi="Times New Roman" w:cs="Times New Roman"/>
          <w:b/>
          <w:bCs/>
          <w:sz w:val="32"/>
          <w:szCs w:val="32"/>
          <w:lang w:val="en-US"/>
        </w:rPr>
        <w:t xml:space="preserve"> </w:t>
      </w:r>
      <w:r w:rsidR="00934F4F" w:rsidRPr="00D75C9D">
        <w:rPr>
          <w:rFonts w:ascii="Times New Roman" w:hAnsi="Times New Roman" w:cs="Times New Roman"/>
          <w:b/>
          <w:bCs/>
          <w:sz w:val="32"/>
          <w:szCs w:val="32"/>
          <w:lang w:val="en-US"/>
        </w:rPr>
        <w:t>Introduction</w:t>
      </w:r>
    </w:p>
    <w:p w14:paraId="77B07BB3" w14:textId="2764ECF9" w:rsidR="00934F4F" w:rsidRDefault="00147A96" w:rsidP="001173D3">
      <w:pPr>
        <w:pStyle w:val="ListParagraph"/>
        <w:spacing w:line="360" w:lineRule="auto"/>
        <w:jc w:val="both"/>
        <w:rPr>
          <w:rFonts w:ascii="Times New Roman" w:eastAsia="Times New Roman" w:hAnsi="Times New Roman" w:cs="Times New Roman"/>
          <w:kern w:val="0"/>
          <w:sz w:val="32"/>
          <w:szCs w:val="32"/>
          <w:lang w:eastAsia="en-IN"/>
        </w:rPr>
      </w:pPr>
      <w:r w:rsidRPr="00147A96">
        <w:rPr>
          <w:rFonts w:ascii="Times New Roman" w:eastAsia="Times New Roman" w:hAnsi="Times New Roman" w:cs="Times New Roman"/>
          <w:b/>
          <w:bCs/>
          <w:kern w:val="0"/>
          <w:sz w:val="32"/>
          <w:szCs w:val="32"/>
          <w:lang w:eastAsia="en-IN"/>
        </w:rPr>
        <w:t>Campus Connect</w:t>
      </w:r>
      <w:r w:rsidRPr="00147A96">
        <w:rPr>
          <w:rFonts w:ascii="Times New Roman" w:eastAsia="Times New Roman" w:hAnsi="Times New Roman" w:cs="Times New Roman"/>
          <w:kern w:val="0"/>
          <w:sz w:val="32"/>
          <w:szCs w:val="32"/>
          <w:lang w:eastAsia="en-IN"/>
        </w:rPr>
        <w:t xml:space="preserve"> is an intuitive online platform designed to bridge the gap between students and campus organizations. It serves as a one-stop solution for students to explore various clubs, stay informed about upcoming events, and connect with peers who share similar interests. By fostering student engagement, this platform enriches the campus experience and promotes a sense of community.</w:t>
      </w:r>
    </w:p>
    <w:p w14:paraId="732941BA" w14:textId="77777777" w:rsidR="001173D3" w:rsidRPr="001173D3" w:rsidRDefault="001173D3" w:rsidP="001173D3">
      <w:pPr>
        <w:pStyle w:val="ListParagraph"/>
        <w:spacing w:line="360" w:lineRule="auto"/>
        <w:jc w:val="both"/>
        <w:rPr>
          <w:rFonts w:ascii="Times New Roman" w:eastAsia="Times New Roman" w:hAnsi="Times New Roman" w:cs="Times New Roman"/>
          <w:kern w:val="0"/>
          <w:sz w:val="32"/>
          <w:szCs w:val="32"/>
          <w:lang w:eastAsia="en-IN"/>
        </w:rPr>
      </w:pPr>
    </w:p>
    <w:p w14:paraId="7FE579BC" w14:textId="704BF17E" w:rsidR="00934F4F" w:rsidRPr="00D75C9D" w:rsidRDefault="00D75C9D" w:rsidP="00D75C9D">
      <w:pPr>
        <w:spacing w:line="600" w:lineRule="auto"/>
        <w:jc w:val="both"/>
        <w:rPr>
          <w:ins w:id="13" w:author="Microsoft Word" w:date="2025-01-02T00:45:00Z" w16du:dateUtc="2025-01-02T08:45:00Z"/>
          <w:rFonts w:ascii="Times New Roman" w:hAnsi="Times New Roman" w:cs="Times New Roman"/>
          <w:b/>
          <w:bCs/>
          <w:sz w:val="32"/>
          <w:szCs w:val="32"/>
          <w:lang w:val="en-US"/>
        </w:rPr>
      </w:pPr>
      <w:r>
        <w:rPr>
          <w:rFonts w:ascii="Times New Roman" w:hAnsi="Times New Roman" w:cs="Times New Roman"/>
          <w:b/>
          <w:bCs/>
          <w:sz w:val="32"/>
          <w:szCs w:val="32"/>
          <w:lang w:val="en-US"/>
        </w:rPr>
        <w:t>2.</w:t>
      </w:r>
      <w:r w:rsidR="00934F4F" w:rsidRPr="00D75C9D">
        <w:rPr>
          <w:rFonts w:ascii="Times New Roman" w:hAnsi="Times New Roman" w:cs="Times New Roman"/>
          <w:b/>
          <w:bCs/>
          <w:sz w:val="32"/>
          <w:szCs w:val="32"/>
          <w:lang w:val="en-US"/>
        </w:rPr>
        <w:t>Problem statement</w:t>
      </w:r>
    </w:p>
    <w:p w14:paraId="12311635" w14:textId="069AF02C" w:rsidR="00147A96" w:rsidRPr="001173D3" w:rsidRDefault="00D93BE2" w:rsidP="001173D3">
      <w:pPr>
        <w:pStyle w:val="ListParagraph"/>
        <w:spacing w:line="360" w:lineRule="auto"/>
        <w:ind w:left="360"/>
        <w:jc w:val="both"/>
        <w:rPr>
          <w:rFonts w:ascii="Times New Roman" w:hAnsi="Times New Roman" w:cs="Times New Roman"/>
          <w:sz w:val="32"/>
          <w:szCs w:val="32"/>
        </w:rPr>
      </w:pPr>
      <w:r w:rsidRPr="00D93BE2">
        <w:rPr>
          <w:rFonts w:ascii="Times New Roman" w:hAnsi="Times New Roman" w:cs="Times New Roman"/>
          <w:sz w:val="32"/>
          <w:szCs w:val="32"/>
        </w:rPr>
        <w:t>Students often struggle to discover campus clubs and activities that align with their interests. Information about these clubs and events is scattered across multiple sources, making it difficult to stay updated. "Campus Connect" aims to solve this by creating a centralized platform where students can easily find and engage with clubs, events, and networking opportunities.</w:t>
      </w:r>
    </w:p>
    <w:p w14:paraId="75EB22F1" w14:textId="7C8B9BA1" w:rsidR="003A028D" w:rsidRDefault="00934F4F">
      <w:p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3.Objectives</w:t>
      </w:r>
    </w:p>
    <w:p w14:paraId="797E35E8" w14:textId="3B58F2F8" w:rsidR="00934F4F" w:rsidRPr="006C61A9" w:rsidRDefault="00934F4F" w:rsidP="00934F4F">
      <w:pPr>
        <w:pStyle w:val="ListParagraph"/>
        <w:numPr>
          <w:ilvl w:val="0"/>
          <w:numId w:val="16"/>
        </w:numPr>
        <w:rPr>
          <w:rFonts w:ascii="Times New Roman" w:hAnsi="Times New Roman" w:cs="Times New Roman"/>
          <w:bCs/>
          <w:color w:val="000000" w:themeColor="text1"/>
          <w:sz w:val="32"/>
          <w:szCs w:val="32"/>
        </w:rPr>
      </w:pPr>
      <w:r w:rsidRPr="006C61A9">
        <w:rPr>
          <w:rFonts w:ascii="Times New Roman" w:hAnsi="Times New Roman" w:cs="Times New Roman"/>
          <w:bCs/>
          <w:color w:val="000000" w:themeColor="text1"/>
          <w:sz w:val="32"/>
          <w:szCs w:val="32"/>
        </w:rPr>
        <w:t>To</w:t>
      </w:r>
      <w:r w:rsidR="00E441E9" w:rsidRPr="006C61A9">
        <w:rPr>
          <w:rFonts w:ascii="Times New Roman" w:hAnsi="Times New Roman" w:cs="Times New Roman"/>
          <w:bCs/>
          <w:color w:val="000000" w:themeColor="text1"/>
          <w:sz w:val="32"/>
          <w:szCs w:val="32"/>
        </w:rPr>
        <w:t xml:space="preserve"> centralize information about campus and activities for easy access.</w:t>
      </w:r>
    </w:p>
    <w:p w14:paraId="36CDD047" w14:textId="3B64DE92" w:rsidR="00E441E9" w:rsidRPr="006C61A9" w:rsidRDefault="00E441E9" w:rsidP="00E441E9">
      <w:pPr>
        <w:pStyle w:val="ListParagraph"/>
        <w:numPr>
          <w:ilvl w:val="0"/>
          <w:numId w:val="16"/>
        </w:numPr>
        <w:rPr>
          <w:rFonts w:ascii="Times New Roman" w:hAnsi="Times New Roman" w:cs="Times New Roman"/>
          <w:bCs/>
          <w:color w:val="000000" w:themeColor="text1"/>
          <w:sz w:val="32"/>
          <w:szCs w:val="32"/>
        </w:rPr>
      </w:pPr>
      <w:r w:rsidRPr="006C61A9">
        <w:rPr>
          <w:rFonts w:ascii="Times New Roman" w:hAnsi="Times New Roman" w:cs="Times New Roman"/>
          <w:bCs/>
          <w:color w:val="000000" w:themeColor="text1"/>
          <w:sz w:val="32"/>
          <w:szCs w:val="32"/>
        </w:rPr>
        <w:t>To provide a user-friendly interface for discovering events and networking opportunities.</w:t>
      </w:r>
    </w:p>
    <w:p w14:paraId="57BD4939" w14:textId="728F92EF" w:rsidR="00E441E9" w:rsidRPr="006C61A9" w:rsidRDefault="00E441E9" w:rsidP="00E441E9">
      <w:pPr>
        <w:pStyle w:val="ListParagraph"/>
        <w:numPr>
          <w:ilvl w:val="0"/>
          <w:numId w:val="16"/>
        </w:numPr>
        <w:rPr>
          <w:rFonts w:ascii="Times New Roman" w:hAnsi="Times New Roman" w:cs="Times New Roman"/>
          <w:bCs/>
          <w:color w:val="000000" w:themeColor="text1"/>
          <w:sz w:val="32"/>
          <w:szCs w:val="32"/>
        </w:rPr>
      </w:pPr>
      <w:r w:rsidRPr="006C61A9">
        <w:rPr>
          <w:rFonts w:ascii="Times New Roman" w:hAnsi="Times New Roman" w:cs="Times New Roman"/>
          <w:bCs/>
          <w:color w:val="000000" w:themeColor="text1"/>
          <w:sz w:val="32"/>
          <w:szCs w:val="32"/>
        </w:rPr>
        <w:t>To enhance student participation in extra</w:t>
      </w:r>
      <w:r w:rsidR="00A91FC5" w:rsidRPr="006C61A9">
        <w:rPr>
          <w:rFonts w:ascii="Times New Roman" w:hAnsi="Times New Roman" w:cs="Times New Roman"/>
          <w:bCs/>
          <w:color w:val="000000" w:themeColor="text1"/>
          <w:sz w:val="32"/>
          <w:szCs w:val="32"/>
        </w:rPr>
        <w:t>curricular activities.</w:t>
      </w:r>
    </w:p>
    <w:p w14:paraId="09080AD1" w14:textId="5EBA7610" w:rsidR="003024D4" w:rsidRPr="00E502DD" w:rsidRDefault="00AF1266" w:rsidP="00E502DD">
      <w:pPr>
        <w:pStyle w:val="ListParagraph"/>
        <w:numPr>
          <w:ilvl w:val="0"/>
          <w:numId w:val="16"/>
        </w:numPr>
        <w:rPr>
          <w:rFonts w:ascii="Times New Roman" w:hAnsi="Times New Roman" w:cs="Times New Roman"/>
          <w:bCs/>
          <w:color w:val="000000" w:themeColor="text1"/>
          <w:sz w:val="32"/>
          <w:szCs w:val="32"/>
        </w:rPr>
      </w:pPr>
      <w:r w:rsidRPr="006C61A9">
        <w:rPr>
          <w:rFonts w:ascii="Times New Roman" w:hAnsi="Times New Roman" w:cs="Times New Roman"/>
          <w:bCs/>
          <w:color w:val="000000" w:themeColor="text1"/>
          <w:sz w:val="32"/>
          <w:szCs w:val="32"/>
        </w:rPr>
        <w:t>To enable club administrators to manage their information effectively</w:t>
      </w:r>
      <w:r w:rsidR="00E502DD">
        <w:rPr>
          <w:rFonts w:ascii="Times New Roman" w:hAnsi="Times New Roman" w:cs="Times New Roman"/>
          <w:bCs/>
          <w:color w:val="000000" w:themeColor="text1"/>
          <w:sz w:val="32"/>
          <w:szCs w:val="32"/>
        </w:rPr>
        <w:t>.</w:t>
      </w:r>
    </w:p>
    <w:p w14:paraId="040A67D2" w14:textId="0A9AB2D3" w:rsidR="00AF1266" w:rsidRPr="00D842E7" w:rsidRDefault="00B73E47" w:rsidP="00D842E7">
      <w:pPr>
        <w:rPr>
          <w:rFonts w:ascii="Times New Roman" w:hAnsi="Times New Roman" w:cs="Times New Roman"/>
          <w:b/>
          <w:color w:val="000000" w:themeColor="text1"/>
          <w:sz w:val="32"/>
          <w:szCs w:val="32"/>
        </w:rPr>
      </w:pPr>
      <w:r w:rsidRPr="00D842E7">
        <w:rPr>
          <w:rFonts w:ascii="Times New Roman" w:hAnsi="Times New Roman" w:cs="Times New Roman"/>
          <w:b/>
          <w:color w:val="000000" w:themeColor="text1"/>
          <w:sz w:val="32"/>
          <w:szCs w:val="32"/>
        </w:rPr>
        <w:t>4.</w:t>
      </w:r>
      <w:r w:rsidR="003024D4" w:rsidRPr="00D842E7">
        <w:rPr>
          <w:rFonts w:ascii="Times New Roman" w:hAnsi="Times New Roman" w:cs="Times New Roman"/>
          <w:b/>
          <w:color w:val="000000" w:themeColor="text1"/>
          <w:sz w:val="32"/>
          <w:szCs w:val="32"/>
        </w:rPr>
        <w:t>Block Diagram</w:t>
      </w:r>
    </w:p>
    <w:p w14:paraId="5052B544" w14:textId="4CC18086" w:rsidR="00B73E47" w:rsidRDefault="00B73E47" w:rsidP="003024D4">
      <w:pPr>
        <w:pStyle w:val="ListParagraph"/>
        <w:rPr>
          <w:rFonts w:ascii="Times New Roman" w:hAnsi="Times New Roman" w:cs="Times New Roman"/>
          <w:b/>
          <w:color w:val="000000" w:themeColor="text1"/>
          <w:sz w:val="32"/>
          <w:szCs w:val="32"/>
        </w:rPr>
      </w:pPr>
    </w:p>
    <w:p w14:paraId="087CE1F9" w14:textId="6BCAFBD3" w:rsidR="00B73E47" w:rsidRDefault="003D43E7" w:rsidP="00B73E47">
      <w:pPr>
        <w:rPr>
          <w:rFonts w:ascii="Times New Roman" w:hAnsi="Times New Roman" w:cs="Times New Roman"/>
          <w:b/>
          <w:color w:val="000000" w:themeColor="text1"/>
          <w:sz w:val="32"/>
          <w:szCs w:val="32"/>
        </w:rPr>
      </w:pPr>
      <w:r>
        <w:rPr>
          <w:noProof/>
        </w:rPr>
        <w:drawing>
          <wp:anchor distT="0" distB="0" distL="114300" distR="114300" simplePos="0" relativeHeight="251661824" behindDoc="0" locked="0" layoutInCell="1" allowOverlap="1" wp14:anchorId="67676F99" wp14:editId="737AEC07">
            <wp:simplePos x="0" y="0"/>
            <wp:positionH relativeFrom="column">
              <wp:posOffset>139700</wp:posOffset>
            </wp:positionH>
            <wp:positionV relativeFrom="paragraph">
              <wp:posOffset>182245</wp:posOffset>
            </wp:positionV>
            <wp:extent cx="5558507" cy="4324350"/>
            <wp:effectExtent l="0" t="0" r="0" b="0"/>
            <wp:wrapNone/>
            <wp:docPr id="1454481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58507" cy="4324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3E47">
        <w:rPr>
          <w:rFonts w:ascii="Times New Roman" w:hAnsi="Times New Roman" w:cs="Times New Roman"/>
          <w:b/>
          <w:color w:val="000000" w:themeColor="text1"/>
          <w:sz w:val="32"/>
          <w:szCs w:val="32"/>
        </w:rPr>
        <w:br w:type="page"/>
      </w:r>
    </w:p>
    <w:p w14:paraId="75C9BC50" w14:textId="1568F5B4" w:rsidR="00B73E47" w:rsidRDefault="00B73E47" w:rsidP="00B73E47">
      <w:p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5.a. Functional Requirements</w:t>
      </w:r>
    </w:p>
    <w:p w14:paraId="7EF295A0" w14:textId="77777777" w:rsidR="006C61A9" w:rsidRPr="006C61A9" w:rsidRDefault="006C61A9" w:rsidP="006C61A9">
      <w:pPr>
        <w:numPr>
          <w:ilvl w:val="0"/>
          <w:numId w:val="17"/>
        </w:numPr>
        <w:rPr>
          <w:rFonts w:ascii="Times New Roman" w:hAnsi="Times New Roman" w:cs="Times New Roman"/>
          <w:bCs/>
          <w:color w:val="000000" w:themeColor="text1"/>
          <w:sz w:val="32"/>
          <w:szCs w:val="32"/>
        </w:rPr>
      </w:pPr>
      <w:r w:rsidRPr="006C61A9">
        <w:rPr>
          <w:rFonts w:ascii="Times New Roman" w:hAnsi="Times New Roman" w:cs="Times New Roman"/>
          <w:bCs/>
          <w:color w:val="000000" w:themeColor="text1"/>
          <w:sz w:val="32"/>
          <w:szCs w:val="32"/>
        </w:rPr>
        <w:t>Students can search and filter events by club, date, or category.</w:t>
      </w:r>
    </w:p>
    <w:p w14:paraId="3B630B98" w14:textId="77777777" w:rsidR="006C61A9" w:rsidRPr="006C61A9" w:rsidRDefault="006C61A9" w:rsidP="006C61A9">
      <w:pPr>
        <w:numPr>
          <w:ilvl w:val="0"/>
          <w:numId w:val="17"/>
        </w:numPr>
        <w:rPr>
          <w:rFonts w:ascii="Times New Roman" w:hAnsi="Times New Roman" w:cs="Times New Roman"/>
          <w:bCs/>
          <w:color w:val="000000" w:themeColor="text1"/>
          <w:sz w:val="32"/>
          <w:szCs w:val="32"/>
        </w:rPr>
      </w:pPr>
      <w:r w:rsidRPr="006C61A9">
        <w:rPr>
          <w:rFonts w:ascii="Times New Roman" w:hAnsi="Times New Roman" w:cs="Times New Roman"/>
          <w:bCs/>
          <w:color w:val="000000" w:themeColor="text1"/>
          <w:sz w:val="32"/>
          <w:szCs w:val="32"/>
        </w:rPr>
        <w:t>Clubs can add, update, or delete event information.</w:t>
      </w:r>
    </w:p>
    <w:p w14:paraId="61C0926B" w14:textId="77777777" w:rsidR="006C61A9" w:rsidRPr="006C61A9" w:rsidRDefault="006C61A9" w:rsidP="006C61A9">
      <w:pPr>
        <w:numPr>
          <w:ilvl w:val="0"/>
          <w:numId w:val="17"/>
        </w:numPr>
        <w:rPr>
          <w:rFonts w:ascii="Times New Roman" w:hAnsi="Times New Roman" w:cs="Times New Roman"/>
          <w:bCs/>
          <w:color w:val="000000" w:themeColor="text1"/>
          <w:sz w:val="32"/>
          <w:szCs w:val="32"/>
        </w:rPr>
      </w:pPr>
      <w:r w:rsidRPr="006C61A9">
        <w:rPr>
          <w:rFonts w:ascii="Times New Roman" w:hAnsi="Times New Roman" w:cs="Times New Roman"/>
          <w:bCs/>
          <w:color w:val="000000" w:themeColor="text1"/>
          <w:sz w:val="32"/>
          <w:szCs w:val="32"/>
        </w:rPr>
        <w:t>Real-time notifications are sent to subscribed users.</w:t>
      </w:r>
    </w:p>
    <w:p w14:paraId="4643DEEE" w14:textId="11582890" w:rsidR="00B73E47" w:rsidRPr="006C61A9" w:rsidRDefault="006C61A9" w:rsidP="00B73E47">
      <w:pPr>
        <w:numPr>
          <w:ilvl w:val="0"/>
          <w:numId w:val="17"/>
        </w:numPr>
        <w:rPr>
          <w:rFonts w:ascii="Times New Roman" w:hAnsi="Times New Roman" w:cs="Times New Roman"/>
          <w:bCs/>
          <w:color w:val="000000" w:themeColor="text1"/>
          <w:sz w:val="32"/>
          <w:szCs w:val="32"/>
        </w:rPr>
      </w:pPr>
      <w:r w:rsidRPr="006C61A9">
        <w:rPr>
          <w:rFonts w:ascii="Times New Roman" w:hAnsi="Times New Roman" w:cs="Times New Roman"/>
          <w:bCs/>
          <w:color w:val="000000" w:themeColor="text1"/>
          <w:sz w:val="32"/>
          <w:szCs w:val="32"/>
        </w:rPr>
        <w:t>User authentication and role management for students and admins.</w:t>
      </w:r>
    </w:p>
    <w:p w14:paraId="2826AC99" w14:textId="77777777" w:rsidR="00B73E47" w:rsidRDefault="00B73E47">
      <w:p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 xml:space="preserve">5.b. </w:t>
      </w:r>
      <w:proofErr w:type="gramStart"/>
      <w:r>
        <w:rPr>
          <w:rFonts w:ascii="Times New Roman" w:hAnsi="Times New Roman" w:cs="Times New Roman"/>
          <w:b/>
          <w:color w:val="000000" w:themeColor="text1"/>
          <w:sz w:val="32"/>
          <w:szCs w:val="32"/>
        </w:rPr>
        <w:t>Non Functional</w:t>
      </w:r>
      <w:proofErr w:type="gramEnd"/>
      <w:r>
        <w:rPr>
          <w:rFonts w:ascii="Times New Roman" w:hAnsi="Times New Roman" w:cs="Times New Roman"/>
          <w:b/>
          <w:color w:val="000000" w:themeColor="text1"/>
          <w:sz w:val="32"/>
          <w:szCs w:val="32"/>
        </w:rPr>
        <w:t xml:space="preserve"> Requirements</w:t>
      </w:r>
    </w:p>
    <w:p w14:paraId="14E030DA" w14:textId="77777777" w:rsidR="00EE5686" w:rsidRPr="00EE5686" w:rsidRDefault="00EE5686" w:rsidP="00EE5686">
      <w:pPr>
        <w:numPr>
          <w:ilvl w:val="0"/>
          <w:numId w:val="18"/>
        </w:numPr>
        <w:rPr>
          <w:rFonts w:ascii="Times New Roman" w:hAnsi="Times New Roman" w:cs="Times New Roman"/>
          <w:bCs/>
          <w:color w:val="000000" w:themeColor="text1"/>
          <w:sz w:val="32"/>
          <w:szCs w:val="32"/>
        </w:rPr>
      </w:pPr>
      <w:r w:rsidRPr="00EE5686">
        <w:rPr>
          <w:rFonts w:ascii="Times New Roman" w:hAnsi="Times New Roman" w:cs="Times New Roman"/>
          <w:bCs/>
          <w:color w:val="000000" w:themeColor="text1"/>
          <w:sz w:val="32"/>
          <w:szCs w:val="32"/>
        </w:rPr>
        <w:t>The platform should be scalable to handle thousands of users simultaneously.</w:t>
      </w:r>
    </w:p>
    <w:p w14:paraId="77BEDF9A" w14:textId="77777777" w:rsidR="00EE5686" w:rsidRPr="00EE5686" w:rsidRDefault="00EE5686" w:rsidP="00EE5686">
      <w:pPr>
        <w:numPr>
          <w:ilvl w:val="0"/>
          <w:numId w:val="18"/>
        </w:numPr>
        <w:rPr>
          <w:rFonts w:ascii="Times New Roman" w:hAnsi="Times New Roman" w:cs="Times New Roman"/>
          <w:bCs/>
          <w:color w:val="000000" w:themeColor="text1"/>
          <w:sz w:val="32"/>
          <w:szCs w:val="32"/>
        </w:rPr>
      </w:pPr>
      <w:r w:rsidRPr="00EE5686">
        <w:rPr>
          <w:rFonts w:ascii="Times New Roman" w:hAnsi="Times New Roman" w:cs="Times New Roman"/>
          <w:bCs/>
          <w:color w:val="000000" w:themeColor="text1"/>
          <w:sz w:val="32"/>
          <w:szCs w:val="32"/>
        </w:rPr>
        <w:t>Notifications should be delivered within 5 seconds of event creation/update.</w:t>
      </w:r>
    </w:p>
    <w:p w14:paraId="709510ED" w14:textId="77777777" w:rsidR="00EE5686" w:rsidRPr="00EE5686" w:rsidRDefault="00EE5686" w:rsidP="00EE5686">
      <w:pPr>
        <w:numPr>
          <w:ilvl w:val="0"/>
          <w:numId w:val="18"/>
        </w:numPr>
        <w:rPr>
          <w:rFonts w:ascii="Times New Roman" w:hAnsi="Times New Roman" w:cs="Times New Roman"/>
          <w:bCs/>
          <w:color w:val="000000" w:themeColor="text1"/>
          <w:sz w:val="32"/>
          <w:szCs w:val="32"/>
        </w:rPr>
      </w:pPr>
      <w:r w:rsidRPr="00EE5686">
        <w:rPr>
          <w:rFonts w:ascii="Times New Roman" w:hAnsi="Times New Roman" w:cs="Times New Roman"/>
          <w:bCs/>
          <w:color w:val="000000" w:themeColor="text1"/>
          <w:sz w:val="32"/>
          <w:szCs w:val="32"/>
        </w:rPr>
        <w:t>The system should ensure data security for user and club information.</w:t>
      </w:r>
    </w:p>
    <w:p w14:paraId="21B74936" w14:textId="77777777" w:rsidR="00EE5686" w:rsidRPr="00EE5686" w:rsidRDefault="00EE5686" w:rsidP="00EE5686">
      <w:pPr>
        <w:numPr>
          <w:ilvl w:val="0"/>
          <w:numId w:val="18"/>
        </w:numPr>
        <w:rPr>
          <w:rFonts w:ascii="Times New Roman" w:hAnsi="Times New Roman" w:cs="Times New Roman"/>
          <w:bCs/>
          <w:color w:val="000000" w:themeColor="text1"/>
          <w:sz w:val="32"/>
          <w:szCs w:val="32"/>
        </w:rPr>
      </w:pPr>
      <w:r w:rsidRPr="00EE5686">
        <w:rPr>
          <w:rFonts w:ascii="Times New Roman" w:hAnsi="Times New Roman" w:cs="Times New Roman"/>
          <w:bCs/>
          <w:color w:val="000000" w:themeColor="text1"/>
          <w:sz w:val="32"/>
          <w:szCs w:val="32"/>
        </w:rPr>
        <w:t>The interface should be responsive for both desktop and mobile devices.</w:t>
      </w:r>
    </w:p>
    <w:p w14:paraId="0BF3F0C9" w14:textId="77777777" w:rsidR="00B73E47" w:rsidRDefault="00B73E47">
      <w:p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6. Modules</w:t>
      </w:r>
    </w:p>
    <w:p w14:paraId="59B6E40C" w14:textId="77777777" w:rsidR="001F2ECD" w:rsidRDefault="001F2ECD">
      <w:p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6.</w:t>
      </w:r>
      <w:proofErr w:type="gramStart"/>
      <w:r>
        <w:rPr>
          <w:rFonts w:ascii="Times New Roman" w:hAnsi="Times New Roman" w:cs="Times New Roman"/>
          <w:b/>
          <w:color w:val="000000" w:themeColor="text1"/>
          <w:sz w:val="32"/>
          <w:szCs w:val="32"/>
        </w:rPr>
        <w:t>a.Home</w:t>
      </w:r>
      <w:proofErr w:type="gramEnd"/>
      <w:r>
        <w:rPr>
          <w:rFonts w:ascii="Times New Roman" w:hAnsi="Times New Roman" w:cs="Times New Roman"/>
          <w:b/>
          <w:color w:val="000000" w:themeColor="text1"/>
          <w:sz w:val="32"/>
          <w:szCs w:val="32"/>
        </w:rPr>
        <w:t xml:space="preserve"> page</w:t>
      </w:r>
    </w:p>
    <w:p w14:paraId="1C0E4036" w14:textId="2A39742A" w:rsidR="000D7430" w:rsidRDefault="00891B2C">
      <w:pPr>
        <w:rPr>
          <w:rFonts w:ascii="Times New Roman" w:hAnsi="Times New Roman" w:cs="Times New Roman"/>
          <w:b/>
          <w:color w:val="000000" w:themeColor="text1"/>
          <w:sz w:val="32"/>
          <w:szCs w:val="32"/>
        </w:rPr>
      </w:pPr>
      <w:r>
        <w:rPr>
          <w:rFonts w:ascii="Times New Roman" w:hAnsi="Times New Roman" w:cs="Times New Roman"/>
          <w:b/>
          <w:noProof/>
          <w:color w:val="000000" w:themeColor="text1"/>
          <w:sz w:val="32"/>
          <w:szCs w:val="32"/>
        </w:rPr>
        <w:drawing>
          <wp:inline distT="0" distB="0" distL="0" distR="0" wp14:anchorId="792A4A38" wp14:editId="68961388">
            <wp:extent cx="5731510" cy="2528570"/>
            <wp:effectExtent l="0" t="0" r="0" b="0"/>
            <wp:docPr id="1555847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4728" name="Picture 15558472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528570"/>
                    </a:xfrm>
                    <a:prstGeom prst="rect">
                      <a:avLst/>
                    </a:prstGeom>
                  </pic:spPr>
                </pic:pic>
              </a:graphicData>
            </a:graphic>
          </wp:inline>
        </w:drawing>
      </w:r>
    </w:p>
    <w:p w14:paraId="04B73A72" w14:textId="77777777" w:rsidR="00AD09BE" w:rsidRDefault="00AD09BE">
      <w:pPr>
        <w:rPr>
          <w:rFonts w:ascii="Times New Roman" w:hAnsi="Times New Roman" w:cs="Times New Roman"/>
          <w:b/>
          <w:color w:val="000000" w:themeColor="text1"/>
          <w:sz w:val="32"/>
          <w:szCs w:val="32"/>
        </w:rPr>
      </w:pPr>
    </w:p>
    <w:p w14:paraId="2133E4EF" w14:textId="77777777" w:rsidR="00AD09BE" w:rsidRDefault="00AD09BE">
      <w:pPr>
        <w:rPr>
          <w:rFonts w:ascii="Times New Roman" w:hAnsi="Times New Roman" w:cs="Times New Roman"/>
          <w:b/>
          <w:color w:val="000000" w:themeColor="text1"/>
          <w:sz w:val="32"/>
          <w:szCs w:val="32"/>
        </w:rPr>
      </w:pPr>
    </w:p>
    <w:p w14:paraId="70240859" w14:textId="6E9F88C0" w:rsidR="001F2ECD" w:rsidRDefault="00B750C1">
      <w:p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b.</w:t>
      </w:r>
      <w:r w:rsidR="00802646">
        <w:rPr>
          <w:rFonts w:ascii="Times New Roman" w:hAnsi="Times New Roman" w:cs="Times New Roman"/>
          <w:b/>
          <w:color w:val="000000" w:themeColor="text1"/>
          <w:sz w:val="32"/>
          <w:szCs w:val="32"/>
        </w:rPr>
        <w:t xml:space="preserve"> </w:t>
      </w:r>
      <w:r w:rsidR="00EA6D91">
        <w:rPr>
          <w:rFonts w:ascii="Times New Roman" w:hAnsi="Times New Roman" w:cs="Times New Roman"/>
          <w:b/>
          <w:color w:val="000000" w:themeColor="text1"/>
          <w:sz w:val="32"/>
          <w:szCs w:val="32"/>
        </w:rPr>
        <w:t>Registr</w:t>
      </w:r>
      <w:r w:rsidR="00AD09BE">
        <w:rPr>
          <w:rFonts w:ascii="Times New Roman" w:hAnsi="Times New Roman" w:cs="Times New Roman"/>
          <w:b/>
          <w:color w:val="000000" w:themeColor="text1"/>
          <w:sz w:val="32"/>
          <w:szCs w:val="32"/>
        </w:rPr>
        <w:t>ation Page</w:t>
      </w:r>
    </w:p>
    <w:p w14:paraId="30D212DD" w14:textId="7A74F70A" w:rsidR="001F2ECD" w:rsidRDefault="00AD09BE">
      <w:pPr>
        <w:rPr>
          <w:rFonts w:ascii="Times New Roman" w:hAnsi="Times New Roman" w:cs="Times New Roman"/>
          <w:b/>
          <w:color w:val="000000" w:themeColor="text1"/>
          <w:sz w:val="32"/>
          <w:szCs w:val="32"/>
        </w:rPr>
      </w:pPr>
      <w:r>
        <w:rPr>
          <w:rFonts w:ascii="Times New Roman" w:hAnsi="Times New Roman" w:cs="Times New Roman"/>
          <w:b/>
          <w:noProof/>
          <w:color w:val="000000" w:themeColor="text1"/>
          <w:sz w:val="32"/>
          <w:szCs w:val="32"/>
        </w:rPr>
        <w:drawing>
          <wp:inline distT="0" distB="0" distL="0" distR="0" wp14:anchorId="79039872" wp14:editId="5EE259CC">
            <wp:extent cx="5731510" cy="2701925"/>
            <wp:effectExtent l="0" t="0" r="0" b="0"/>
            <wp:docPr id="12918554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55474" name="Picture 129185547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701925"/>
                    </a:xfrm>
                    <a:prstGeom prst="rect">
                      <a:avLst/>
                    </a:prstGeom>
                  </pic:spPr>
                </pic:pic>
              </a:graphicData>
            </a:graphic>
          </wp:inline>
        </w:drawing>
      </w:r>
    </w:p>
    <w:p w14:paraId="2393280E" w14:textId="1B101721" w:rsidR="001F2ECD" w:rsidRDefault="00802646">
      <w:p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c. Login Page</w:t>
      </w:r>
    </w:p>
    <w:p w14:paraId="5ABF0E96" w14:textId="77FF4C06" w:rsidR="00802646" w:rsidRDefault="00802646">
      <w:pPr>
        <w:rPr>
          <w:rFonts w:ascii="Times New Roman" w:hAnsi="Times New Roman" w:cs="Times New Roman"/>
          <w:b/>
          <w:color w:val="000000" w:themeColor="text1"/>
          <w:sz w:val="32"/>
          <w:szCs w:val="32"/>
        </w:rPr>
      </w:pPr>
      <w:r>
        <w:rPr>
          <w:rFonts w:ascii="Times New Roman" w:hAnsi="Times New Roman" w:cs="Times New Roman"/>
          <w:b/>
          <w:noProof/>
          <w:color w:val="000000" w:themeColor="text1"/>
          <w:sz w:val="32"/>
          <w:szCs w:val="32"/>
        </w:rPr>
        <w:drawing>
          <wp:inline distT="0" distB="0" distL="0" distR="0" wp14:anchorId="6572E9A8" wp14:editId="655C4109">
            <wp:extent cx="4253230" cy="2799046"/>
            <wp:effectExtent l="0" t="0" r="0" b="0"/>
            <wp:docPr id="14773012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01230" name="Picture 1477301230"/>
                    <pic:cNvPicPr/>
                  </pic:nvPicPr>
                  <pic:blipFill>
                    <a:blip r:embed="rId12">
                      <a:extLst>
                        <a:ext uri="{28A0092B-C50C-407E-A947-70E740481C1C}">
                          <a14:useLocalDpi xmlns:a14="http://schemas.microsoft.com/office/drawing/2010/main" val="0"/>
                        </a:ext>
                      </a:extLst>
                    </a:blip>
                    <a:stretch>
                      <a:fillRect/>
                    </a:stretch>
                  </pic:blipFill>
                  <pic:spPr>
                    <a:xfrm>
                      <a:off x="0" y="0"/>
                      <a:ext cx="4264503" cy="2806465"/>
                    </a:xfrm>
                    <a:prstGeom prst="rect">
                      <a:avLst/>
                    </a:prstGeom>
                  </pic:spPr>
                </pic:pic>
              </a:graphicData>
            </a:graphic>
          </wp:inline>
        </w:drawing>
      </w:r>
    </w:p>
    <w:p w14:paraId="6E82EC25" w14:textId="77777777" w:rsidR="0053250F" w:rsidRDefault="0053250F" w:rsidP="0053250F">
      <w:p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d. Clubs Page</w:t>
      </w:r>
    </w:p>
    <w:p w14:paraId="3EFC4229" w14:textId="77777777" w:rsidR="0053250F" w:rsidRDefault="0053250F">
      <w:pPr>
        <w:rPr>
          <w:rFonts w:ascii="Times New Roman" w:hAnsi="Times New Roman" w:cs="Times New Roman"/>
          <w:b/>
          <w:color w:val="000000" w:themeColor="text1"/>
          <w:sz w:val="32"/>
          <w:szCs w:val="32"/>
        </w:rPr>
      </w:pPr>
    </w:p>
    <w:p w14:paraId="6B51BC5D" w14:textId="44313052" w:rsidR="0053250F" w:rsidRDefault="0053250F">
      <w:pPr>
        <w:rPr>
          <w:rFonts w:ascii="Times New Roman" w:hAnsi="Times New Roman" w:cs="Times New Roman"/>
          <w:b/>
          <w:color w:val="000000" w:themeColor="text1"/>
          <w:sz w:val="32"/>
          <w:szCs w:val="32"/>
        </w:rPr>
      </w:pPr>
      <w:r>
        <w:rPr>
          <w:rFonts w:ascii="Times New Roman" w:hAnsi="Times New Roman" w:cs="Times New Roman"/>
          <w:b/>
          <w:noProof/>
          <w:color w:val="000000" w:themeColor="text1"/>
          <w:sz w:val="32"/>
          <w:szCs w:val="32"/>
        </w:rPr>
        <w:drawing>
          <wp:anchor distT="0" distB="0" distL="114300" distR="114300" simplePos="0" relativeHeight="251655680" behindDoc="0" locked="0" layoutInCell="1" allowOverlap="1" wp14:anchorId="19BCED1D" wp14:editId="2E5B2701">
            <wp:simplePos x="0" y="0"/>
            <wp:positionH relativeFrom="column">
              <wp:posOffset>403860</wp:posOffset>
            </wp:positionH>
            <wp:positionV relativeFrom="paragraph">
              <wp:posOffset>29210</wp:posOffset>
            </wp:positionV>
            <wp:extent cx="4008120" cy="1993402"/>
            <wp:effectExtent l="0" t="0" r="0" b="0"/>
            <wp:wrapNone/>
            <wp:docPr id="5678431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43172" name="Picture 56784317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08120" cy="1993402"/>
                    </a:xfrm>
                    <a:prstGeom prst="rect">
                      <a:avLst/>
                    </a:prstGeom>
                  </pic:spPr>
                </pic:pic>
              </a:graphicData>
            </a:graphic>
          </wp:anchor>
        </w:drawing>
      </w:r>
    </w:p>
    <w:p w14:paraId="4EC514D1" w14:textId="19CD30F5" w:rsidR="0053250F" w:rsidRDefault="0053250F">
      <w:pPr>
        <w:rPr>
          <w:rFonts w:ascii="Times New Roman" w:hAnsi="Times New Roman" w:cs="Times New Roman"/>
          <w:b/>
          <w:color w:val="000000" w:themeColor="text1"/>
          <w:sz w:val="32"/>
          <w:szCs w:val="32"/>
        </w:rPr>
      </w:pPr>
    </w:p>
    <w:p w14:paraId="4E2F5754" w14:textId="77777777" w:rsidR="0053250F" w:rsidRDefault="0053250F">
      <w:pPr>
        <w:rPr>
          <w:rFonts w:ascii="Times New Roman" w:hAnsi="Times New Roman" w:cs="Times New Roman"/>
          <w:b/>
          <w:color w:val="000000" w:themeColor="text1"/>
          <w:sz w:val="32"/>
          <w:szCs w:val="32"/>
        </w:rPr>
      </w:pPr>
    </w:p>
    <w:p w14:paraId="7CA5CDF7" w14:textId="61829BA7" w:rsidR="0053250F" w:rsidRDefault="0053250F">
      <w:pPr>
        <w:rPr>
          <w:rFonts w:ascii="Times New Roman" w:hAnsi="Times New Roman" w:cs="Times New Roman"/>
          <w:b/>
          <w:color w:val="000000" w:themeColor="text1"/>
          <w:sz w:val="32"/>
          <w:szCs w:val="32"/>
        </w:rPr>
      </w:pPr>
    </w:p>
    <w:p w14:paraId="6A82E6B1" w14:textId="6C7859A7" w:rsidR="0053250F" w:rsidRDefault="0053250F">
      <w:pPr>
        <w:rPr>
          <w:rFonts w:ascii="Times New Roman" w:hAnsi="Times New Roman" w:cs="Times New Roman"/>
          <w:b/>
          <w:color w:val="000000" w:themeColor="text1"/>
          <w:sz w:val="32"/>
          <w:szCs w:val="32"/>
        </w:rPr>
      </w:pPr>
    </w:p>
    <w:p w14:paraId="6C3C1A1C" w14:textId="2B6F6CE1" w:rsidR="00B72AC4" w:rsidRDefault="00B72AC4">
      <w:p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7. ER Diagram</w:t>
      </w:r>
    </w:p>
    <w:p w14:paraId="29548891" w14:textId="77777777" w:rsidR="00A03D7F" w:rsidRDefault="00A03D7F" w:rsidP="002E4517">
      <w:pPr>
        <w:rPr>
          <w:noProof/>
        </w:rPr>
      </w:pPr>
    </w:p>
    <w:p w14:paraId="7473F1F3" w14:textId="67F1263B" w:rsidR="007509F0" w:rsidRDefault="00CC0AC9" w:rsidP="002E4517">
      <w:pPr>
        <w:rPr>
          <w:rFonts w:ascii="Times New Roman" w:hAnsi="Times New Roman" w:cs="Times New Roman"/>
          <w:b/>
          <w:color w:val="000000" w:themeColor="text1"/>
          <w:sz w:val="32"/>
          <w:szCs w:val="32"/>
        </w:rPr>
      </w:pPr>
      <w:r>
        <w:rPr>
          <w:noProof/>
        </w:rPr>
        <w:drawing>
          <wp:inline distT="0" distB="0" distL="0" distR="0" wp14:anchorId="6D3644A9" wp14:editId="1E085DE6">
            <wp:extent cx="5731510" cy="3531235"/>
            <wp:effectExtent l="0" t="0" r="0" b="0"/>
            <wp:docPr id="17253184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531235"/>
                    </a:xfrm>
                    <a:prstGeom prst="rect">
                      <a:avLst/>
                    </a:prstGeom>
                    <a:noFill/>
                    <a:ln>
                      <a:noFill/>
                    </a:ln>
                  </pic:spPr>
                </pic:pic>
              </a:graphicData>
            </a:graphic>
          </wp:inline>
        </w:drawing>
      </w:r>
      <w:r w:rsidR="00C15AC1">
        <w:rPr>
          <w:rFonts w:ascii="Times New Roman" w:hAnsi="Times New Roman" w:cs="Times New Roman"/>
          <w:b/>
          <w:color w:val="000000" w:themeColor="text1"/>
          <w:sz w:val="32"/>
          <w:szCs w:val="32"/>
        </w:rPr>
        <w:t>8.</w:t>
      </w:r>
      <w:r w:rsidR="00C15AC1" w:rsidRPr="00C15AC1">
        <w:rPr>
          <w:rFonts w:ascii="Times New Roman" w:hAnsi="Times New Roman" w:cs="Times New Roman"/>
          <w:b/>
          <w:color w:val="000000" w:themeColor="text1"/>
          <w:sz w:val="32"/>
          <w:szCs w:val="32"/>
        </w:rPr>
        <w:t>Data Description</w:t>
      </w:r>
    </w:p>
    <w:p w14:paraId="0D9247FA" w14:textId="695D47A4" w:rsidR="00A03D7F" w:rsidRPr="00A03D7F" w:rsidRDefault="00A03D7F" w:rsidP="00A03D7F">
      <w:pPr>
        <w:rPr>
          <w:rFonts w:ascii="Times New Roman" w:hAnsi="Times New Roman" w:cs="Times New Roman"/>
          <w:bCs/>
          <w:color w:val="000000" w:themeColor="text1"/>
          <w:sz w:val="32"/>
          <w:szCs w:val="32"/>
        </w:rPr>
      </w:pPr>
      <w:proofErr w:type="gramStart"/>
      <w:r w:rsidRPr="00A03D7F">
        <w:rPr>
          <w:rFonts w:ascii="Times New Roman" w:hAnsi="Times New Roman" w:cs="Times New Roman"/>
          <w:bCs/>
          <w:color w:val="000000" w:themeColor="text1"/>
          <w:sz w:val="32"/>
          <w:szCs w:val="32"/>
        </w:rPr>
        <w:t>Database</w:t>
      </w:r>
      <w:r>
        <w:rPr>
          <w:rFonts w:ascii="Times New Roman" w:hAnsi="Times New Roman" w:cs="Times New Roman"/>
          <w:bCs/>
          <w:color w:val="000000" w:themeColor="text1"/>
          <w:sz w:val="32"/>
          <w:szCs w:val="32"/>
        </w:rPr>
        <w:t xml:space="preserve"> </w:t>
      </w:r>
      <w:r w:rsidRPr="00A03D7F">
        <w:rPr>
          <w:rFonts w:ascii="Times New Roman" w:hAnsi="Times New Roman" w:cs="Times New Roman"/>
          <w:bCs/>
          <w:color w:val="000000" w:themeColor="text1"/>
          <w:sz w:val="32"/>
          <w:szCs w:val="32"/>
        </w:rPr>
        <w:t>:</w:t>
      </w:r>
      <w:proofErr w:type="gramEnd"/>
      <w:r>
        <w:rPr>
          <w:rFonts w:ascii="Times New Roman" w:hAnsi="Times New Roman" w:cs="Times New Roman"/>
          <w:bCs/>
          <w:color w:val="000000" w:themeColor="text1"/>
          <w:sz w:val="32"/>
          <w:szCs w:val="32"/>
        </w:rPr>
        <w:t xml:space="preserve"> </w:t>
      </w:r>
      <w:r w:rsidRPr="00A03D7F">
        <w:rPr>
          <w:rFonts w:ascii="Times New Roman" w:hAnsi="Times New Roman" w:cs="Times New Roman"/>
          <w:bCs/>
          <w:color w:val="000000" w:themeColor="text1"/>
          <w:sz w:val="32"/>
          <w:szCs w:val="32"/>
        </w:rPr>
        <w:t>MySQL</w:t>
      </w:r>
    </w:p>
    <w:p w14:paraId="3FDFF299" w14:textId="77777777" w:rsidR="00A03D7F" w:rsidRPr="00A03D7F" w:rsidRDefault="00A03D7F" w:rsidP="00A03D7F">
      <w:pPr>
        <w:rPr>
          <w:rFonts w:ascii="Times New Roman" w:hAnsi="Times New Roman" w:cs="Times New Roman"/>
          <w:bCs/>
          <w:color w:val="000000" w:themeColor="text1"/>
          <w:sz w:val="32"/>
          <w:szCs w:val="32"/>
        </w:rPr>
      </w:pPr>
      <w:r w:rsidRPr="00A03D7F">
        <w:rPr>
          <w:rFonts w:ascii="Times New Roman" w:hAnsi="Times New Roman" w:cs="Times New Roman"/>
          <w:bCs/>
          <w:color w:val="000000" w:themeColor="text1"/>
          <w:sz w:val="32"/>
          <w:szCs w:val="32"/>
        </w:rPr>
        <w:t>A MySQL database for "Campus Connect" can be structured to efficiently manage information about student clubs, events, user profiles, and interactions.</w:t>
      </w:r>
    </w:p>
    <w:p w14:paraId="0D6ABAF1" w14:textId="77777777" w:rsidR="00A03D7F" w:rsidRPr="00A03D7F" w:rsidRDefault="00A03D7F" w:rsidP="00A03D7F">
      <w:pPr>
        <w:numPr>
          <w:ilvl w:val="0"/>
          <w:numId w:val="19"/>
        </w:numPr>
        <w:rPr>
          <w:rFonts w:ascii="Times New Roman" w:hAnsi="Times New Roman" w:cs="Times New Roman"/>
          <w:bCs/>
          <w:color w:val="000000" w:themeColor="text1"/>
          <w:sz w:val="32"/>
          <w:szCs w:val="32"/>
        </w:rPr>
      </w:pPr>
      <w:r w:rsidRPr="00A03D7F">
        <w:rPr>
          <w:rFonts w:ascii="Times New Roman" w:hAnsi="Times New Roman" w:cs="Times New Roman"/>
          <w:bCs/>
          <w:color w:val="000000" w:themeColor="text1"/>
          <w:sz w:val="32"/>
          <w:szCs w:val="32"/>
        </w:rPr>
        <w:t>Organized Data Structure: MySQL’s relational model links users, clubs, events, and activities in well-structured tables, enabling seamless data organization and retrieval.</w:t>
      </w:r>
    </w:p>
    <w:p w14:paraId="52925D7B" w14:textId="3A924588" w:rsidR="00A03D7F" w:rsidRPr="00A03D7F" w:rsidRDefault="00A03D7F" w:rsidP="00A03D7F">
      <w:pPr>
        <w:numPr>
          <w:ilvl w:val="0"/>
          <w:numId w:val="19"/>
        </w:numPr>
        <w:rPr>
          <w:rFonts w:ascii="Times New Roman" w:hAnsi="Times New Roman" w:cs="Times New Roman"/>
          <w:bCs/>
          <w:color w:val="000000" w:themeColor="text1"/>
          <w:sz w:val="32"/>
          <w:szCs w:val="32"/>
        </w:rPr>
      </w:pPr>
      <w:r w:rsidRPr="00A03D7F">
        <w:rPr>
          <w:rFonts w:ascii="Times New Roman" w:hAnsi="Times New Roman" w:cs="Times New Roman"/>
          <w:bCs/>
          <w:color w:val="000000" w:themeColor="text1"/>
          <w:sz w:val="32"/>
          <w:szCs w:val="32"/>
        </w:rPr>
        <w:t>Advanced Search and Filtering:</w:t>
      </w:r>
      <w:r>
        <w:rPr>
          <w:rFonts w:ascii="Times New Roman" w:hAnsi="Times New Roman" w:cs="Times New Roman"/>
          <w:bCs/>
          <w:color w:val="000000" w:themeColor="text1"/>
          <w:sz w:val="32"/>
          <w:szCs w:val="32"/>
        </w:rPr>
        <w:t xml:space="preserve"> </w:t>
      </w:r>
      <w:r w:rsidRPr="00A03D7F">
        <w:rPr>
          <w:rFonts w:ascii="Times New Roman" w:hAnsi="Times New Roman" w:cs="Times New Roman"/>
          <w:bCs/>
          <w:color w:val="000000" w:themeColor="text1"/>
          <w:sz w:val="32"/>
          <w:szCs w:val="32"/>
        </w:rPr>
        <w:t>SQL queries facilitate efficient searching and filtering of clubs and events based on interests, categories, or other criteria.</w:t>
      </w:r>
    </w:p>
    <w:p w14:paraId="54191EC9" w14:textId="77777777" w:rsidR="00A03D7F" w:rsidRPr="00A03D7F" w:rsidRDefault="00A03D7F" w:rsidP="00A03D7F">
      <w:pPr>
        <w:numPr>
          <w:ilvl w:val="0"/>
          <w:numId w:val="19"/>
        </w:numPr>
        <w:rPr>
          <w:rFonts w:ascii="Times New Roman" w:hAnsi="Times New Roman" w:cs="Times New Roman"/>
          <w:bCs/>
          <w:color w:val="000000" w:themeColor="text1"/>
          <w:sz w:val="32"/>
          <w:szCs w:val="32"/>
        </w:rPr>
      </w:pPr>
      <w:r w:rsidRPr="00A03D7F">
        <w:rPr>
          <w:rFonts w:ascii="Times New Roman" w:hAnsi="Times New Roman" w:cs="Times New Roman"/>
          <w:bCs/>
          <w:color w:val="000000" w:themeColor="text1"/>
          <w:sz w:val="32"/>
          <w:szCs w:val="32"/>
        </w:rPr>
        <w:t>Secure User Management: MySQL supports secure authentication and role-based permissions, ensuring only authorized access to sensitive data.</w:t>
      </w:r>
    </w:p>
    <w:p w14:paraId="62BEDC76" w14:textId="77777777" w:rsidR="00A03D7F" w:rsidRPr="00A03D7F" w:rsidRDefault="00A03D7F" w:rsidP="00A03D7F">
      <w:pPr>
        <w:numPr>
          <w:ilvl w:val="0"/>
          <w:numId w:val="19"/>
        </w:numPr>
        <w:rPr>
          <w:rFonts w:ascii="Times New Roman" w:hAnsi="Times New Roman" w:cs="Times New Roman"/>
          <w:bCs/>
          <w:color w:val="000000" w:themeColor="text1"/>
          <w:sz w:val="32"/>
          <w:szCs w:val="32"/>
        </w:rPr>
      </w:pPr>
      <w:r w:rsidRPr="00A03D7F">
        <w:rPr>
          <w:rFonts w:ascii="Times New Roman" w:hAnsi="Times New Roman" w:cs="Times New Roman"/>
          <w:bCs/>
          <w:color w:val="000000" w:themeColor="text1"/>
          <w:sz w:val="32"/>
          <w:szCs w:val="32"/>
        </w:rPr>
        <w:t>Scalability for High Usage: MySQL can handle growing datasets and high user traffic, maintaining performance as the platform scales.</w:t>
      </w:r>
    </w:p>
    <w:p w14:paraId="4F1C73BB" w14:textId="77777777" w:rsidR="00A03D7F" w:rsidRPr="00A03D7F" w:rsidRDefault="00A03D7F" w:rsidP="00A03D7F">
      <w:pPr>
        <w:numPr>
          <w:ilvl w:val="0"/>
          <w:numId w:val="19"/>
        </w:numPr>
        <w:rPr>
          <w:rFonts w:ascii="Times New Roman" w:hAnsi="Times New Roman" w:cs="Times New Roman"/>
          <w:bCs/>
          <w:color w:val="000000" w:themeColor="text1"/>
          <w:sz w:val="32"/>
          <w:szCs w:val="32"/>
        </w:rPr>
      </w:pPr>
      <w:r w:rsidRPr="00A03D7F">
        <w:rPr>
          <w:rFonts w:ascii="Times New Roman" w:hAnsi="Times New Roman" w:cs="Times New Roman"/>
          <w:bCs/>
          <w:color w:val="000000" w:themeColor="text1"/>
          <w:sz w:val="32"/>
          <w:szCs w:val="32"/>
        </w:rPr>
        <w:t>Data Consistency and Security: MySQL ensures reliable data management with ACID compliance and safeguards user data through encryption and permission controls.</w:t>
      </w:r>
    </w:p>
    <w:p w14:paraId="68787346" w14:textId="77777777" w:rsidR="00A03D7F" w:rsidRPr="00A03D7F" w:rsidRDefault="00A03D7F" w:rsidP="002E4517">
      <w:pPr>
        <w:rPr>
          <w:rFonts w:ascii="Times New Roman" w:hAnsi="Times New Roman" w:cs="Times New Roman"/>
          <w:bCs/>
          <w:color w:val="000000" w:themeColor="text1"/>
          <w:sz w:val="32"/>
          <w:szCs w:val="32"/>
        </w:rPr>
      </w:pPr>
    </w:p>
    <w:p w14:paraId="69C42EC0" w14:textId="77777777" w:rsidR="00C15AC1" w:rsidRPr="00A03D7F" w:rsidRDefault="00C15AC1" w:rsidP="00C15AC1">
      <w:pPr>
        <w:rPr>
          <w:rFonts w:ascii="Times New Roman" w:hAnsi="Times New Roman" w:cs="Times New Roman"/>
          <w:bCs/>
          <w:color w:val="000000" w:themeColor="text1"/>
          <w:sz w:val="32"/>
          <w:szCs w:val="32"/>
        </w:rPr>
      </w:pPr>
    </w:p>
    <w:p w14:paraId="0DC8ED37" w14:textId="3BE3FD8A" w:rsidR="0053250F" w:rsidRDefault="0053250F">
      <w:pPr>
        <w:rPr>
          <w:rFonts w:ascii="Times New Roman" w:hAnsi="Times New Roman" w:cs="Times New Roman"/>
          <w:b/>
          <w:color w:val="000000" w:themeColor="text1"/>
          <w:sz w:val="32"/>
          <w:szCs w:val="32"/>
        </w:rPr>
      </w:pPr>
    </w:p>
    <w:p w14:paraId="5C9EF664" w14:textId="77777777" w:rsidR="00802646" w:rsidRDefault="00802646">
      <w:pPr>
        <w:rPr>
          <w:rFonts w:ascii="Times New Roman" w:hAnsi="Times New Roman" w:cs="Times New Roman"/>
          <w:b/>
          <w:color w:val="000000" w:themeColor="text1"/>
          <w:sz w:val="32"/>
          <w:szCs w:val="32"/>
        </w:rPr>
      </w:pPr>
    </w:p>
    <w:p w14:paraId="3752023C" w14:textId="77777777" w:rsidR="00802646" w:rsidRDefault="00802646">
      <w:pPr>
        <w:rPr>
          <w:rFonts w:ascii="Times New Roman" w:hAnsi="Times New Roman" w:cs="Times New Roman"/>
          <w:b/>
          <w:color w:val="000000" w:themeColor="text1"/>
          <w:sz w:val="32"/>
          <w:szCs w:val="32"/>
        </w:rPr>
      </w:pPr>
    </w:p>
    <w:p w14:paraId="0FA8A9C9" w14:textId="77777777" w:rsidR="001F2ECD" w:rsidRDefault="001F2ECD">
      <w:pPr>
        <w:rPr>
          <w:rFonts w:ascii="Times New Roman" w:hAnsi="Times New Roman" w:cs="Times New Roman"/>
          <w:b/>
          <w:color w:val="000000" w:themeColor="text1"/>
          <w:sz w:val="32"/>
          <w:szCs w:val="32"/>
        </w:rPr>
      </w:pPr>
    </w:p>
    <w:p w14:paraId="3D6D64E7" w14:textId="77777777" w:rsidR="001F2ECD" w:rsidRDefault="001F2ECD">
      <w:pPr>
        <w:rPr>
          <w:rFonts w:ascii="Times New Roman" w:hAnsi="Times New Roman" w:cs="Times New Roman"/>
          <w:b/>
          <w:color w:val="000000" w:themeColor="text1"/>
          <w:sz w:val="32"/>
          <w:szCs w:val="32"/>
        </w:rPr>
      </w:pPr>
    </w:p>
    <w:p w14:paraId="1F7F1206" w14:textId="77777777" w:rsidR="001F2ECD" w:rsidRDefault="001F2ECD">
      <w:pPr>
        <w:rPr>
          <w:rFonts w:ascii="Times New Roman" w:hAnsi="Times New Roman" w:cs="Times New Roman"/>
          <w:b/>
          <w:color w:val="000000" w:themeColor="text1"/>
          <w:sz w:val="32"/>
          <w:szCs w:val="32"/>
        </w:rPr>
      </w:pPr>
    </w:p>
    <w:p w14:paraId="6ED2BF12" w14:textId="77777777" w:rsidR="001F2ECD" w:rsidRDefault="001F2ECD">
      <w:pPr>
        <w:rPr>
          <w:rFonts w:ascii="Times New Roman" w:hAnsi="Times New Roman" w:cs="Times New Roman"/>
          <w:b/>
          <w:color w:val="000000" w:themeColor="text1"/>
          <w:sz w:val="32"/>
          <w:szCs w:val="32"/>
        </w:rPr>
      </w:pPr>
    </w:p>
    <w:p w14:paraId="5B1B015D" w14:textId="77777777" w:rsidR="001F2ECD" w:rsidRDefault="001F2ECD">
      <w:pPr>
        <w:rPr>
          <w:rFonts w:ascii="Times New Roman" w:hAnsi="Times New Roman" w:cs="Times New Roman"/>
          <w:b/>
          <w:color w:val="000000" w:themeColor="text1"/>
          <w:sz w:val="32"/>
          <w:szCs w:val="32"/>
        </w:rPr>
      </w:pPr>
    </w:p>
    <w:p w14:paraId="27EB142A" w14:textId="77777777" w:rsidR="001F2ECD" w:rsidRDefault="001F2ECD">
      <w:pPr>
        <w:rPr>
          <w:rFonts w:ascii="Times New Roman" w:hAnsi="Times New Roman" w:cs="Times New Roman"/>
          <w:b/>
          <w:color w:val="000000" w:themeColor="text1"/>
          <w:sz w:val="32"/>
          <w:szCs w:val="32"/>
        </w:rPr>
      </w:pPr>
    </w:p>
    <w:p w14:paraId="184A27BC" w14:textId="77777777" w:rsidR="001F2ECD" w:rsidRDefault="001F2ECD">
      <w:pPr>
        <w:rPr>
          <w:rFonts w:ascii="Times New Roman" w:hAnsi="Times New Roman" w:cs="Times New Roman"/>
          <w:b/>
          <w:color w:val="000000" w:themeColor="text1"/>
          <w:sz w:val="32"/>
          <w:szCs w:val="32"/>
        </w:rPr>
      </w:pPr>
    </w:p>
    <w:p w14:paraId="73AB5067" w14:textId="77777777" w:rsidR="001F2ECD" w:rsidRDefault="001F2ECD">
      <w:pPr>
        <w:rPr>
          <w:rFonts w:ascii="Times New Roman" w:hAnsi="Times New Roman" w:cs="Times New Roman"/>
          <w:b/>
          <w:color w:val="000000" w:themeColor="text1"/>
          <w:sz w:val="32"/>
          <w:szCs w:val="32"/>
        </w:rPr>
      </w:pPr>
    </w:p>
    <w:p w14:paraId="273D1741" w14:textId="77777777" w:rsidR="001F2ECD" w:rsidRDefault="001F2ECD">
      <w:pPr>
        <w:rPr>
          <w:rFonts w:ascii="Times New Roman" w:hAnsi="Times New Roman" w:cs="Times New Roman"/>
          <w:b/>
          <w:color w:val="000000" w:themeColor="text1"/>
          <w:sz w:val="32"/>
          <w:szCs w:val="32"/>
        </w:rPr>
      </w:pPr>
    </w:p>
    <w:p w14:paraId="5B53A47B" w14:textId="77777777" w:rsidR="001F2ECD" w:rsidRDefault="001F2ECD">
      <w:pPr>
        <w:rPr>
          <w:rFonts w:ascii="Times New Roman" w:hAnsi="Times New Roman" w:cs="Times New Roman"/>
          <w:b/>
          <w:color w:val="000000" w:themeColor="text1"/>
          <w:sz w:val="32"/>
          <w:szCs w:val="32"/>
        </w:rPr>
      </w:pPr>
    </w:p>
    <w:p w14:paraId="6B8ECB1B" w14:textId="77777777" w:rsidR="001F2ECD" w:rsidRDefault="001F2ECD">
      <w:pPr>
        <w:rPr>
          <w:rFonts w:ascii="Times New Roman" w:hAnsi="Times New Roman" w:cs="Times New Roman"/>
          <w:b/>
          <w:color w:val="000000" w:themeColor="text1"/>
          <w:sz w:val="32"/>
          <w:szCs w:val="32"/>
        </w:rPr>
      </w:pPr>
    </w:p>
    <w:p w14:paraId="4BDAC5A6" w14:textId="77777777" w:rsidR="001F2ECD" w:rsidRDefault="001F2ECD">
      <w:pPr>
        <w:rPr>
          <w:rFonts w:ascii="Times New Roman" w:hAnsi="Times New Roman" w:cs="Times New Roman"/>
          <w:b/>
          <w:color w:val="000000" w:themeColor="text1"/>
          <w:sz w:val="32"/>
          <w:szCs w:val="32"/>
        </w:rPr>
      </w:pPr>
    </w:p>
    <w:p w14:paraId="1CB891B7" w14:textId="77777777" w:rsidR="001F2ECD" w:rsidRDefault="001F2ECD">
      <w:pPr>
        <w:rPr>
          <w:rFonts w:ascii="Times New Roman" w:hAnsi="Times New Roman" w:cs="Times New Roman"/>
          <w:b/>
          <w:color w:val="000000" w:themeColor="text1"/>
          <w:sz w:val="32"/>
          <w:szCs w:val="32"/>
        </w:rPr>
      </w:pPr>
    </w:p>
    <w:p w14:paraId="13435643" w14:textId="4C9D7C67" w:rsidR="003024D4" w:rsidRPr="00660790" w:rsidRDefault="003024D4" w:rsidP="00660790">
      <w:pPr>
        <w:rPr>
          <w:rFonts w:ascii="Times New Roman" w:hAnsi="Times New Roman" w:cs="Times New Roman"/>
          <w:b/>
          <w:color w:val="000000" w:themeColor="text1"/>
          <w:sz w:val="32"/>
          <w:szCs w:val="32"/>
        </w:rPr>
      </w:pPr>
    </w:p>
    <w:sectPr w:rsidR="003024D4" w:rsidRPr="00660790" w:rsidSect="0037250A">
      <w:pgSz w:w="11906" w:h="16838"/>
      <w:pgMar w:top="1440" w:right="1440" w:bottom="1440" w:left="1440" w:header="708" w:footer="708" w:gutter="0"/>
      <w:pgBorders w:offsetFrom="page">
        <w:top w:val="thickThinLargeGap" w:sz="24" w:space="24" w:color="auto"/>
        <w:left w:val="thickThinLargeGap" w:sz="24" w:space="24" w:color="auto"/>
        <w:bottom w:val="thinThickLargeGap" w:sz="24" w:space="24" w:color="auto"/>
        <w:right w:val="thinThickLarge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56A2A8" w14:textId="77777777" w:rsidR="00A12092" w:rsidRDefault="00A12092" w:rsidP="00E502DD">
      <w:pPr>
        <w:spacing w:after="0" w:line="240" w:lineRule="auto"/>
      </w:pPr>
      <w:r>
        <w:separator/>
      </w:r>
    </w:p>
  </w:endnote>
  <w:endnote w:type="continuationSeparator" w:id="0">
    <w:p w14:paraId="285B907A" w14:textId="77777777" w:rsidR="00A12092" w:rsidRDefault="00A12092" w:rsidP="00E502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FEE1BD" w14:textId="77777777" w:rsidR="00A12092" w:rsidRDefault="00A12092" w:rsidP="00E502DD">
      <w:pPr>
        <w:spacing w:after="0" w:line="240" w:lineRule="auto"/>
      </w:pPr>
      <w:r>
        <w:separator/>
      </w:r>
    </w:p>
  </w:footnote>
  <w:footnote w:type="continuationSeparator" w:id="0">
    <w:p w14:paraId="705FEA9A" w14:textId="77777777" w:rsidR="00A12092" w:rsidRDefault="00A12092" w:rsidP="00E502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F2202E"/>
    <w:multiLevelType w:val="hybridMultilevel"/>
    <w:tmpl w:val="FFFFFFFF"/>
    <w:lvl w:ilvl="0" w:tplc="57B407C4">
      <w:start w:val="1"/>
      <w:numFmt w:val="bullet"/>
      <w:lvlText w:val=""/>
      <w:lvlJc w:val="left"/>
      <w:pPr>
        <w:ind w:left="720" w:hanging="360"/>
      </w:pPr>
      <w:rPr>
        <w:rFonts w:ascii="Symbol" w:hAnsi="Symbol" w:hint="default"/>
      </w:rPr>
    </w:lvl>
    <w:lvl w:ilvl="1" w:tplc="656C6FD4">
      <w:start w:val="1"/>
      <w:numFmt w:val="bullet"/>
      <w:lvlText w:val="o"/>
      <w:lvlJc w:val="left"/>
      <w:pPr>
        <w:ind w:left="1440" w:hanging="360"/>
      </w:pPr>
      <w:rPr>
        <w:rFonts w:ascii="Courier New" w:hAnsi="Courier New" w:hint="default"/>
      </w:rPr>
    </w:lvl>
    <w:lvl w:ilvl="2" w:tplc="98744652">
      <w:start w:val="1"/>
      <w:numFmt w:val="bullet"/>
      <w:lvlText w:val=""/>
      <w:lvlJc w:val="left"/>
      <w:pPr>
        <w:ind w:left="2160" w:hanging="360"/>
      </w:pPr>
      <w:rPr>
        <w:rFonts w:ascii="Wingdings" w:hAnsi="Wingdings" w:hint="default"/>
      </w:rPr>
    </w:lvl>
    <w:lvl w:ilvl="3" w:tplc="4322D58E">
      <w:start w:val="1"/>
      <w:numFmt w:val="bullet"/>
      <w:lvlText w:val=""/>
      <w:lvlJc w:val="left"/>
      <w:pPr>
        <w:ind w:left="2880" w:hanging="360"/>
      </w:pPr>
      <w:rPr>
        <w:rFonts w:ascii="Symbol" w:hAnsi="Symbol" w:hint="default"/>
      </w:rPr>
    </w:lvl>
    <w:lvl w:ilvl="4" w:tplc="27401738">
      <w:start w:val="1"/>
      <w:numFmt w:val="bullet"/>
      <w:lvlText w:val="o"/>
      <w:lvlJc w:val="left"/>
      <w:pPr>
        <w:ind w:left="3600" w:hanging="360"/>
      </w:pPr>
      <w:rPr>
        <w:rFonts w:ascii="Courier New" w:hAnsi="Courier New" w:hint="default"/>
      </w:rPr>
    </w:lvl>
    <w:lvl w:ilvl="5" w:tplc="1228E98C">
      <w:start w:val="1"/>
      <w:numFmt w:val="bullet"/>
      <w:lvlText w:val=""/>
      <w:lvlJc w:val="left"/>
      <w:pPr>
        <w:ind w:left="4320" w:hanging="360"/>
      </w:pPr>
      <w:rPr>
        <w:rFonts w:ascii="Wingdings" w:hAnsi="Wingdings" w:hint="default"/>
      </w:rPr>
    </w:lvl>
    <w:lvl w:ilvl="6" w:tplc="3510F650">
      <w:start w:val="1"/>
      <w:numFmt w:val="bullet"/>
      <w:lvlText w:val=""/>
      <w:lvlJc w:val="left"/>
      <w:pPr>
        <w:ind w:left="5040" w:hanging="360"/>
      </w:pPr>
      <w:rPr>
        <w:rFonts w:ascii="Symbol" w:hAnsi="Symbol" w:hint="default"/>
      </w:rPr>
    </w:lvl>
    <w:lvl w:ilvl="7" w:tplc="210AE5C8">
      <w:start w:val="1"/>
      <w:numFmt w:val="bullet"/>
      <w:lvlText w:val="o"/>
      <w:lvlJc w:val="left"/>
      <w:pPr>
        <w:ind w:left="5760" w:hanging="360"/>
      </w:pPr>
      <w:rPr>
        <w:rFonts w:ascii="Courier New" w:hAnsi="Courier New" w:hint="default"/>
      </w:rPr>
    </w:lvl>
    <w:lvl w:ilvl="8" w:tplc="DF2058AC">
      <w:start w:val="1"/>
      <w:numFmt w:val="bullet"/>
      <w:lvlText w:val=""/>
      <w:lvlJc w:val="left"/>
      <w:pPr>
        <w:ind w:left="6480" w:hanging="360"/>
      </w:pPr>
      <w:rPr>
        <w:rFonts w:ascii="Wingdings" w:hAnsi="Wingdings" w:hint="default"/>
      </w:rPr>
    </w:lvl>
  </w:abstractNum>
  <w:abstractNum w:abstractNumId="1" w15:restartNumberingAfterBreak="0">
    <w:nsid w:val="0C1E7BDF"/>
    <w:multiLevelType w:val="hybridMultilevel"/>
    <w:tmpl w:val="B8C62C42"/>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12711D30"/>
    <w:multiLevelType w:val="hybridMultilevel"/>
    <w:tmpl w:val="F55A026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153F3C89"/>
    <w:multiLevelType w:val="multilevel"/>
    <w:tmpl w:val="12A6A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855511"/>
    <w:multiLevelType w:val="multilevel"/>
    <w:tmpl w:val="76C87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290D5B"/>
    <w:multiLevelType w:val="multilevel"/>
    <w:tmpl w:val="DAF6C63E"/>
    <w:lvl w:ilvl="0">
      <w:start w:val="1"/>
      <w:numFmt w:val="decimal"/>
      <w:lvlText w:val="%1."/>
      <w:lvlJc w:val="left"/>
      <w:pPr>
        <w:tabs>
          <w:tab w:val="num" w:pos="720"/>
        </w:tabs>
        <w:ind w:left="72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FE123B"/>
    <w:multiLevelType w:val="multilevel"/>
    <w:tmpl w:val="2B4A3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7029CC"/>
    <w:multiLevelType w:val="multilevel"/>
    <w:tmpl w:val="3454D752"/>
    <w:lvl w:ilvl="0">
      <w:start w:val="1"/>
      <w:numFmt w:val="decimal"/>
      <w:lvlText w:val="%1."/>
      <w:lvlJc w:val="left"/>
      <w:pPr>
        <w:tabs>
          <w:tab w:val="num" w:pos="720"/>
        </w:tabs>
        <w:ind w:left="72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ABA6D56"/>
    <w:multiLevelType w:val="hybridMultilevel"/>
    <w:tmpl w:val="ED047BC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CE20A90"/>
    <w:multiLevelType w:val="multilevel"/>
    <w:tmpl w:val="D2269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B1714FD"/>
    <w:multiLevelType w:val="multilevel"/>
    <w:tmpl w:val="B6044FEA"/>
    <w:lvl w:ilvl="0">
      <w:start w:val="1"/>
      <w:numFmt w:val="decimal"/>
      <w:lvlText w:val="%1."/>
      <w:lvlJc w:val="left"/>
      <w:pPr>
        <w:tabs>
          <w:tab w:val="num" w:pos="720"/>
        </w:tabs>
        <w:ind w:left="720" w:hanging="360"/>
      </w:pPr>
    </w:lvl>
    <w:lvl w:ilvl="1">
      <w:start w:val="1"/>
      <w:numFmt w:val="bullet"/>
      <w:lvlText w:val="o"/>
      <w:lvlJc w:val="left"/>
      <w:pPr>
        <w:tabs>
          <w:tab w:val="num" w:pos="927"/>
        </w:tabs>
        <w:ind w:left="927"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C8145DE"/>
    <w:multiLevelType w:val="hybridMultilevel"/>
    <w:tmpl w:val="0CC89F8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4DC7090B"/>
    <w:multiLevelType w:val="hybridMultilevel"/>
    <w:tmpl w:val="115AE7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70C3368"/>
    <w:multiLevelType w:val="multilevel"/>
    <w:tmpl w:val="C2D2A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581E15"/>
    <w:multiLevelType w:val="multilevel"/>
    <w:tmpl w:val="A4E676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BBB666C"/>
    <w:multiLevelType w:val="multilevel"/>
    <w:tmpl w:val="3A24E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E707E60"/>
    <w:multiLevelType w:val="multilevel"/>
    <w:tmpl w:val="8356F24A"/>
    <w:lvl w:ilvl="0">
      <w:start w:val="1"/>
      <w:numFmt w:val="decimal"/>
      <w:lvlText w:val="%1."/>
      <w:lvlJc w:val="left"/>
      <w:pPr>
        <w:tabs>
          <w:tab w:val="num" w:pos="720"/>
        </w:tabs>
        <w:ind w:left="72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7AA73C3"/>
    <w:multiLevelType w:val="hybridMultilevel"/>
    <w:tmpl w:val="810C51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34793782">
    <w:abstractNumId w:val="8"/>
  </w:num>
  <w:num w:numId="2" w16cid:durableId="1517228679">
    <w:abstractNumId w:val="1"/>
  </w:num>
  <w:num w:numId="3" w16cid:durableId="193082460">
    <w:abstractNumId w:val="6"/>
    <w:lvlOverride w:ilvl="0">
      <w:lvl w:ilvl="0">
        <w:numFmt w:val="bullet"/>
        <w:lvlText w:val="o"/>
        <w:lvlJc w:val="left"/>
        <w:pPr>
          <w:tabs>
            <w:tab w:val="num" w:pos="720"/>
          </w:tabs>
          <w:ind w:left="720" w:hanging="360"/>
        </w:pPr>
        <w:rPr>
          <w:rFonts w:ascii="Courier New" w:hAnsi="Courier New" w:hint="default"/>
          <w:sz w:val="20"/>
        </w:rPr>
      </w:lvl>
    </w:lvlOverride>
  </w:num>
  <w:num w:numId="4" w16cid:durableId="752314871">
    <w:abstractNumId w:val="6"/>
    <w:lvlOverride w:ilvl="0">
      <w:lvl w:ilvl="0">
        <w:numFmt w:val="bullet"/>
        <w:lvlText w:val="o"/>
        <w:lvlJc w:val="left"/>
        <w:pPr>
          <w:tabs>
            <w:tab w:val="num" w:pos="720"/>
          </w:tabs>
          <w:ind w:left="720" w:hanging="360"/>
        </w:pPr>
        <w:rPr>
          <w:rFonts w:ascii="Courier New" w:hAnsi="Courier New" w:hint="default"/>
          <w:sz w:val="20"/>
        </w:rPr>
      </w:lvl>
    </w:lvlOverride>
  </w:num>
  <w:num w:numId="5" w16cid:durableId="1941251337">
    <w:abstractNumId w:val="11"/>
  </w:num>
  <w:num w:numId="6" w16cid:durableId="633677615">
    <w:abstractNumId w:val="3"/>
  </w:num>
  <w:num w:numId="7" w16cid:durableId="1970816413">
    <w:abstractNumId w:val="14"/>
  </w:num>
  <w:num w:numId="8" w16cid:durableId="1199050811">
    <w:abstractNumId w:val="13"/>
  </w:num>
  <w:num w:numId="9" w16cid:durableId="1678119402">
    <w:abstractNumId w:val="2"/>
  </w:num>
  <w:num w:numId="10" w16cid:durableId="68158844">
    <w:abstractNumId w:val="10"/>
  </w:num>
  <w:num w:numId="11" w16cid:durableId="1161889311">
    <w:abstractNumId w:val="5"/>
  </w:num>
  <w:num w:numId="12" w16cid:durableId="1478642253">
    <w:abstractNumId w:val="16"/>
  </w:num>
  <w:num w:numId="13" w16cid:durableId="599681158">
    <w:abstractNumId w:val="7"/>
  </w:num>
  <w:num w:numId="14" w16cid:durableId="862792998">
    <w:abstractNumId w:val="0"/>
  </w:num>
  <w:num w:numId="15" w16cid:durableId="975648240">
    <w:abstractNumId w:val="12"/>
  </w:num>
  <w:num w:numId="16" w16cid:durableId="1803377596">
    <w:abstractNumId w:val="17"/>
  </w:num>
  <w:num w:numId="17" w16cid:durableId="1087195526">
    <w:abstractNumId w:val="4"/>
  </w:num>
  <w:num w:numId="18" w16cid:durableId="555048869">
    <w:abstractNumId w:val="9"/>
  </w:num>
  <w:num w:numId="19" w16cid:durableId="187708457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A5BCF"/>
    <w:rsid w:val="00022334"/>
    <w:rsid w:val="00032992"/>
    <w:rsid w:val="000D7430"/>
    <w:rsid w:val="000E76E8"/>
    <w:rsid w:val="001173D3"/>
    <w:rsid w:val="00147A96"/>
    <w:rsid w:val="001F2ECD"/>
    <w:rsid w:val="00260FF5"/>
    <w:rsid w:val="00287AD4"/>
    <w:rsid w:val="002C6D94"/>
    <w:rsid w:val="002D6E03"/>
    <w:rsid w:val="002E4517"/>
    <w:rsid w:val="003024D4"/>
    <w:rsid w:val="00307D33"/>
    <w:rsid w:val="00317B89"/>
    <w:rsid w:val="00332CE0"/>
    <w:rsid w:val="0037250A"/>
    <w:rsid w:val="00373D0A"/>
    <w:rsid w:val="003A028D"/>
    <w:rsid w:val="003D43E7"/>
    <w:rsid w:val="004038D6"/>
    <w:rsid w:val="004322E4"/>
    <w:rsid w:val="004578C6"/>
    <w:rsid w:val="00495D33"/>
    <w:rsid w:val="004A33ED"/>
    <w:rsid w:val="004A438C"/>
    <w:rsid w:val="005030CB"/>
    <w:rsid w:val="00513B6A"/>
    <w:rsid w:val="0053250F"/>
    <w:rsid w:val="00585BE0"/>
    <w:rsid w:val="00595D71"/>
    <w:rsid w:val="005A5BCF"/>
    <w:rsid w:val="0062571F"/>
    <w:rsid w:val="00656362"/>
    <w:rsid w:val="00660790"/>
    <w:rsid w:val="006860A7"/>
    <w:rsid w:val="00686CB5"/>
    <w:rsid w:val="006C61A9"/>
    <w:rsid w:val="006C6C57"/>
    <w:rsid w:val="006D7F9B"/>
    <w:rsid w:val="006E0706"/>
    <w:rsid w:val="0071033D"/>
    <w:rsid w:val="00717015"/>
    <w:rsid w:val="007438F3"/>
    <w:rsid w:val="007509F0"/>
    <w:rsid w:val="00770FD3"/>
    <w:rsid w:val="00774B23"/>
    <w:rsid w:val="007F5325"/>
    <w:rsid w:val="00802646"/>
    <w:rsid w:val="0082362F"/>
    <w:rsid w:val="00831613"/>
    <w:rsid w:val="0085659A"/>
    <w:rsid w:val="00883609"/>
    <w:rsid w:val="0089129E"/>
    <w:rsid w:val="00891904"/>
    <w:rsid w:val="00891B2C"/>
    <w:rsid w:val="00892D80"/>
    <w:rsid w:val="008D39A9"/>
    <w:rsid w:val="008F0D7E"/>
    <w:rsid w:val="008F39DD"/>
    <w:rsid w:val="00900E15"/>
    <w:rsid w:val="00934F4F"/>
    <w:rsid w:val="00996256"/>
    <w:rsid w:val="009B384A"/>
    <w:rsid w:val="009B5C8B"/>
    <w:rsid w:val="00A03D7F"/>
    <w:rsid w:val="00A12092"/>
    <w:rsid w:val="00A4668A"/>
    <w:rsid w:val="00A82764"/>
    <w:rsid w:val="00A91FC5"/>
    <w:rsid w:val="00AA2A7B"/>
    <w:rsid w:val="00AD09BE"/>
    <w:rsid w:val="00AD6F9B"/>
    <w:rsid w:val="00AF1266"/>
    <w:rsid w:val="00B03799"/>
    <w:rsid w:val="00B63C0F"/>
    <w:rsid w:val="00B72AC4"/>
    <w:rsid w:val="00B73E47"/>
    <w:rsid w:val="00B750C1"/>
    <w:rsid w:val="00B87BFC"/>
    <w:rsid w:val="00B9621D"/>
    <w:rsid w:val="00C15AC1"/>
    <w:rsid w:val="00C51C18"/>
    <w:rsid w:val="00C7375F"/>
    <w:rsid w:val="00C80F5C"/>
    <w:rsid w:val="00C905CB"/>
    <w:rsid w:val="00C92225"/>
    <w:rsid w:val="00CC022C"/>
    <w:rsid w:val="00CC0AC9"/>
    <w:rsid w:val="00D35B04"/>
    <w:rsid w:val="00D46DE1"/>
    <w:rsid w:val="00D75C9D"/>
    <w:rsid w:val="00D842E7"/>
    <w:rsid w:val="00D93BE2"/>
    <w:rsid w:val="00DA0874"/>
    <w:rsid w:val="00DC4F5A"/>
    <w:rsid w:val="00DD24A1"/>
    <w:rsid w:val="00DE779E"/>
    <w:rsid w:val="00E0127C"/>
    <w:rsid w:val="00E20FE0"/>
    <w:rsid w:val="00E3321F"/>
    <w:rsid w:val="00E375E4"/>
    <w:rsid w:val="00E441E9"/>
    <w:rsid w:val="00E502DD"/>
    <w:rsid w:val="00E52391"/>
    <w:rsid w:val="00E9087F"/>
    <w:rsid w:val="00EA1927"/>
    <w:rsid w:val="00EA6D91"/>
    <w:rsid w:val="00EC421A"/>
    <w:rsid w:val="00ED4D04"/>
    <w:rsid w:val="00ED7F30"/>
    <w:rsid w:val="00EE5686"/>
    <w:rsid w:val="00F0323B"/>
    <w:rsid w:val="00F22173"/>
    <w:rsid w:val="00F364BB"/>
    <w:rsid w:val="00F746D9"/>
    <w:rsid w:val="00FC38C2"/>
    <w:rsid w:val="00FF7B36"/>
    <w:rsid w:val="48950589"/>
    <w:rsid w:val="4D91950B"/>
    <w:rsid w:val="5EB0B999"/>
    <w:rsid w:val="63D58255"/>
    <w:rsid w:val="70DAA38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D79BD1"/>
  <w15:docId w15:val="{345D4047-C75F-4791-951A-52A41BE2AB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75E4"/>
  </w:style>
  <w:style w:type="paragraph" w:styleId="Heading1">
    <w:name w:val="heading 1"/>
    <w:basedOn w:val="Normal"/>
    <w:next w:val="Normal"/>
    <w:link w:val="Heading1Char"/>
    <w:uiPriority w:val="9"/>
    <w:qFormat/>
    <w:rsid w:val="00C80F5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E3321F"/>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rPr>
  </w:style>
  <w:style w:type="paragraph" w:styleId="Heading3">
    <w:name w:val="heading 3"/>
    <w:basedOn w:val="Normal"/>
    <w:link w:val="Heading3Char"/>
    <w:uiPriority w:val="9"/>
    <w:qFormat/>
    <w:rsid w:val="00E3321F"/>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rPr>
  </w:style>
  <w:style w:type="paragraph" w:styleId="Heading4">
    <w:name w:val="heading 4"/>
    <w:basedOn w:val="Normal"/>
    <w:next w:val="Normal"/>
    <w:link w:val="Heading4Char"/>
    <w:uiPriority w:val="9"/>
    <w:semiHidden/>
    <w:unhideWhenUsed/>
    <w:qFormat/>
    <w:rsid w:val="00DE779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860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83609"/>
    <w:pPr>
      <w:ind w:left="720"/>
      <w:contextualSpacing/>
    </w:pPr>
  </w:style>
  <w:style w:type="character" w:customStyle="1" w:styleId="Heading2Char">
    <w:name w:val="Heading 2 Char"/>
    <w:basedOn w:val="DefaultParagraphFont"/>
    <w:link w:val="Heading2"/>
    <w:uiPriority w:val="9"/>
    <w:rsid w:val="00E3321F"/>
    <w:rPr>
      <w:rFonts w:ascii="Times New Roman" w:eastAsia="Times New Roman" w:hAnsi="Times New Roman" w:cs="Times New Roman"/>
      <w:b/>
      <w:bCs/>
      <w:kern w:val="0"/>
      <w:sz w:val="36"/>
      <w:szCs w:val="36"/>
      <w:lang w:eastAsia="en-IN"/>
    </w:rPr>
  </w:style>
  <w:style w:type="character" w:customStyle="1" w:styleId="Heading3Char">
    <w:name w:val="Heading 3 Char"/>
    <w:basedOn w:val="DefaultParagraphFont"/>
    <w:link w:val="Heading3"/>
    <w:uiPriority w:val="9"/>
    <w:rsid w:val="00E3321F"/>
    <w:rPr>
      <w:rFonts w:ascii="Times New Roman" w:eastAsia="Times New Roman" w:hAnsi="Times New Roman" w:cs="Times New Roman"/>
      <w:b/>
      <w:bCs/>
      <w:kern w:val="0"/>
      <w:sz w:val="27"/>
      <w:szCs w:val="27"/>
      <w:lang w:eastAsia="en-IN"/>
    </w:rPr>
  </w:style>
  <w:style w:type="paragraph" w:styleId="NormalWeb">
    <w:name w:val="Normal (Web)"/>
    <w:basedOn w:val="Normal"/>
    <w:uiPriority w:val="99"/>
    <w:semiHidden/>
    <w:unhideWhenUsed/>
    <w:rsid w:val="00E3321F"/>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table" w:customStyle="1" w:styleId="GridTable4-Accent31">
    <w:name w:val="Grid Table 4 - Accent 31"/>
    <w:basedOn w:val="TableNormal"/>
    <w:uiPriority w:val="49"/>
    <w:rsid w:val="00E3321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4Char">
    <w:name w:val="Heading 4 Char"/>
    <w:basedOn w:val="DefaultParagraphFont"/>
    <w:link w:val="Heading4"/>
    <w:uiPriority w:val="9"/>
    <w:semiHidden/>
    <w:rsid w:val="00DE779E"/>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rsid w:val="00C80F5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80F5C"/>
    <w:pPr>
      <w:outlineLvl w:val="9"/>
    </w:pPr>
    <w:rPr>
      <w:kern w:val="0"/>
      <w:lang w:val="en-US"/>
    </w:rPr>
  </w:style>
  <w:style w:type="table" w:customStyle="1" w:styleId="PlainTable31">
    <w:name w:val="Plain Table 31"/>
    <w:basedOn w:val="TableNormal"/>
    <w:uiPriority w:val="43"/>
    <w:rsid w:val="0002233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1">
    <w:name w:val="Plain Table 41"/>
    <w:basedOn w:val="TableNormal"/>
    <w:uiPriority w:val="44"/>
    <w:rsid w:val="0002233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D46DE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46DE1"/>
    <w:rPr>
      <w:rFonts w:ascii="Tahoma" w:hAnsi="Tahoma" w:cs="Tahoma"/>
      <w:sz w:val="16"/>
      <w:szCs w:val="16"/>
    </w:rPr>
  </w:style>
  <w:style w:type="paragraph" w:styleId="Header">
    <w:name w:val="header"/>
    <w:basedOn w:val="Normal"/>
    <w:link w:val="HeaderChar"/>
    <w:uiPriority w:val="99"/>
    <w:unhideWhenUsed/>
    <w:rsid w:val="00E502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02DD"/>
  </w:style>
  <w:style w:type="paragraph" w:styleId="Footer">
    <w:name w:val="footer"/>
    <w:basedOn w:val="Normal"/>
    <w:link w:val="FooterChar"/>
    <w:uiPriority w:val="99"/>
    <w:unhideWhenUsed/>
    <w:rsid w:val="00E502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02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672375">
      <w:bodyDiv w:val="1"/>
      <w:marLeft w:val="0"/>
      <w:marRight w:val="0"/>
      <w:marTop w:val="0"/>
      <w:marBottom w:val="0"/>
      <w:divBdr>
        <w:top w:val="none" w:sz="0" w:space="0" w:color="auto"/>
        <w:left w:val="none" w:sz="0" w:space="0" w:color="auto"/>
        <w:bottom w:val="none" w:sz="0" w:space="0" w:color="auto"/>
        <w:right w:val="none" w:sz="0" w:space="0" w:color="auto"/>
      </w:divBdr>
      <w:divsChild>
        <w:div w:id="1285959573">
          <w:marLeft w:val="0"/>
          <w:marRight w:val="0"/>
          <w:marTop w:val="0"/>
          <w:marBottom w:val="0"/>
          <w:divBdr>
            <w:top w:val="none" w:sz="0" w:space="0" w:color="auto"/>
            <w:left w:val="none" w:sz="0" w:space="0" w:color="auto"/>
            <w:bottom w:val="none" w:sz="0" w:space="0" w:color="auto"/>
            <w:right w:val="none" w:sz="0" w:space="0" w:color="auto"/>
          </w:divBdr>
          <w:divsChild>
            <w:div w:id="236289494">
              <w:marLeft w:val="0"/>
              <w:marRight w:val="0"/>
              <w:marTop w:val="0"/>
              <w:marBottom w:val="0"/>
              <w:divBdr>
                <w:top w:val="none" w:sz="0" w:space="0" w:color="auto"/>
                <w:left w:val="none" w:sz="0" w:space="0" w:color="auto"/>
                <w:bottom w:val="none" w:sz="0" w:space="0" w:color="auto"/>
                <w:right w:val="none" w:sz="0" w:space="0" w:color="auto"/>
              </w:divBdr>
            </w:div>
            <w:div w:id="363868542">
              <w:marLeft w:val="0"/>
              <w:marRight w:val="0"/>
              <w:marTop w:val="0"/>
              <w:marBottom w:val="0"/>
              <w:divBdr>
                <w:top w:val="none" w:sz="0" w:space="0" w:color="auto"/>
                <w:left w:val="none" w:sz="0" w:space="0" w:color="auto"/>
                <w:bottom w:val="none" w:sz="0" w:space="0" w:color="auto"/>
                <w:right w:val="none" w:sz="0" w:space="0" w:color="auto"/>
              </w:divBdr>
              <w:divsChild>
                <w:div w:id="1409958230">
                  <w:marLeft w:val="0"/>
                  <w:marRight w:val="0"/>
                  <w:marTop w:val="0"/>
                  <w:marBottom w:val="0"/>
                  <w:divBdr>
                    <w:top w:val="none" w:sz="0" w:space="0" w:color="auto"/>
                    <w:left w:val="none" w:sz="0" w:space="0" w:color="auto"/>
                    <w:bottom w:val="none" w:sz="0" w:space="0" w:color="auto"/>
                    <w:right w:val="none" w:sz="0" w:space="0" w:color="auto"/>
                  </w:divBdr>
                  <w:divsChild>
                    <w:div w:id="88999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49473">
      <w:bodyDiv w:val="1"/>
      <w:marLeft w:val="0"/>
      <w:marRight w:val="0"/>
      <w:marTop w:val="0"/>
      <w:marBottom w:val="0"/>
      <w:divBdr>
        <w:top w:val="none" w:sz="0" w:space="0" w:color="auto"/>
        <w:left w:val="none" w:sz="0" w:space="0" w:color="auto"/>
        <w:bottom w:val="none" w:sz="0" w:space="0" w:color="auto"/>
        <w:right w:val="none" w:sz="0" w:space="0" w:color="auto"/>
      </w:divBdr>
    </w:div>
    <w:div w:id="99568789">
      <w:bodyDiv w:val="1"/>
      <w:marLeft w:val="0"/>
      <w:marRight w:val="0"/>
      <w:marTop w:val="0"/>
      <w:marBottom w:val="0"/>
      <w:divBdr>
        <w:top w:val="none" w:sz="0" w:space="0" w:color="auto"/>
        <w:left w:val="none" w:sz="0" w:space="0" w:color="auto"/>
        <w:bottom w:val="none" w:sz="0" w:space="0" w:color="auto"/>
        <w:right w:val="none" w:sz="0" w:space="0" w:color="auto"/>
      </w:divBdr>
      <w:divsChild>
        <w:div w:id="1175219121">
          <w:marLeft w:val="0"/>
          <w:marRight w:val="0"/>
          <w:marTop w:val="0"/>
          <w:marBottom w:val="0"/>
          <w:divBdr>
            <w:top w:val="none" w:sz="0" w:space="0" w:color="auto"/>
            <w:left w:val="none" w:sz="0" w:space="0" w:color="auto"/>
            <w:bottom w:val="none" w:sz="0" w:space="0" w:color="auto"/>
            <w:right w:val="none" w:sz="0" w:space="0" w:color="auto"/>
          </w:divBdr>
          <w:divsChild>
            <w:div w:id="1262059493">
              <w:marLeft w:val="0"/>
              <w:marRight w:val="0"/>
              <w:marTop w:val="0"/>
              <w:marBottom w:val="0"/>
              <w:divBdr>
                <w:top w:val="none" w:sz="0" w:space="0" w:color="auto"/>
                <w:left w:val="none" w:sz="0" w:space="0" w:color="auto"/>
                <w:bottom w:val="none" w:sz="0" w:space="0" w:color="auto"/>
                <w:right w:val="none" w:sz="0" w:space="0" w:color="auto"/>
              </w:divBdr>
            </w:div>
            <w:div w:id="446000924">
              <w:marLeft w:val="0"/>
              <w:marRight w:val="0"/>
              <w:marTop w:val="0"/>
              <w:marBottom w:val="0"/>
              <w:divBdr>
                <w:top w:val="none" w:sz="0" w:space="0" w:color="auto"/>
                <w:left w:val="none" w:sz="0" w:space="0" w:color="auto"/>
                <w:bottom w:val="none" w:sz="0" w:space="0" w:color="auto"/>
                <w:right w:val="none" w:sz="0" w:space="0" w:color="auto"/>
              </w:divBdr>
            </w:div>
            <w:div w:id="1053309409">
              <w:marLeft w:val="0"/>
              <w:marRight w:val="0"/>
              <w:marTop w:val="0"/>
              <w:marBottom w:val="0"/>
              <w:divBdr>
                <w:top w:val="none" w:sz="0" w:space="0" w:color="auto"/>
                <w:left w:val="none" w:sz="0" w:space="0" w:color="auto"/>
                <w:bottom w:val="none" w:sz="0" w:space="0" w:color="auto"/>
                <w:right w:val="none" w:sz="0" w:space="0" w:color="auto"/>
              </w:divBdr>
            </w:div>
            <w:div w:id="21056779">
              <w:marLeft w:val="0"/>
              <w:marRight w:val="0"/>
              <w:marTop w:val="0"/>
              <w:marBottom w:val="0"/>
              <w:divBdr>
                <w:top w:val="none" w:sz="0" w:space="0" w:color="auto"/>
                <w:left w:val="none" w:sz="0" w:space="0" w:color="auto"/>
                <w:bottom w:val="none" w:sz="0" w:space="0" w:color="auto"/>
                <w:right w:val="none" w:sz="0" w:space="0" w:color="auto"/>
              </w:divBdr>
            </w:div>
            <w:div w:id="829829251">
              <w:marLeft w:val="0"/>
              <w:marRight w:val="0"/>
              <w:marTop w:val="0"/>
              <w:marBottom w:val="0"/>
              <w:divBdr>
                <w:top w:val="none" w:sz="0" w:space="0" w:color="auto"/>
                <w:left w:val="none" w:sz="0" w:space="0" w:color="auto"/>
                <w:bottom w:val="none" w:sz="0" w:space="0" w:color="auto"/>
                <w:right w:val="none" w:sz="0" w:space="0" w:color="auto"/>
              </w:divBdr>
            </w:div>
            <w:div w:id="503669843">
              <w:marLeft w:val="0"/>
              <w:marRight w:val="0"/>
              <w:marTop w:val="0"/>
              <w:marBottom w:val="0"/>
              <w:divBdr>
                <w:top w:val="none" w:sz="0" w:space="0" w:color="auto"/>
                <w:left w:val="none" w:sz="0" w:space="0" w:color="auto"/>
                <w:bottom w:val="none" w:sz="0" w:space="0" w:color="auto"/>
                <w:right w:val="none" w:sz="0" w:space="0" w:color="auto"/>
              </w:divBdr>
            </w:div>
            <w:div w:id="1544514974">
              <w:marLeft w:val="0"/>
              <w:marRight w:val="0"/>
              <w:marTop w:val="0"/>
              <w:marBottom w:val="0"/>
              <w:divBdr>
                <w:top w:val="none" w:sz="0" w:space="0" w:color="auto"/>
                <w:left w:val="none" w:sz="0" w:space="0" w:color="auto"/>
                <w:bottom w:val="none" w:sz="0" w:space="0" w:color="auto"/>
                <w:right w:val="none" w:sz="0" w:space="0" w:color="auto"/>
              </w:divBdr>
            </w:div>
            <w:div w:id="1975405821">
              <w:marLeft w:val="0"/>
              <w:marRight w:val="0"/>
              <w:marTop w:val="0"/>
              <w:marBottom w:val="0"/>
              <w:divBdr>
                <w:top w:val="none" w:sz="0" w:space="0" w:color="auto"/>
                <w:left w:val="none" w:sz="0" w:space="0" w:color="auto"/>
                <w:bottom w:val="none" w:sz="0" w:space="0" w:color="auto"/>
                <w:right w:val="none" w:sz="0" w:space="0" w:color="auto"/>
              </w:divBdr>
            </w:div>
            <w:div w:id="908080425">
              <w:marLeft w:val="0"/>
              <w:marRight w:val="0"/>
              <w:marTop w:val="0"/>
              <w:marBottom w:val="0"/>
              <w:divBdr>
                <w:top w:val="none" w:sz="0" w:space="0" w:color="auto"/>
                <w:left w:val="none" w:sz="0" w:space="0" w:color="auto"/>
                <w:bottom w:val="none" w:sz="0" w:space="0" w:color="auto"/>
                <w:right w:val="none" w:sz="0" w:space="0" w:color="auto"/>
              </w:divBdr>
            </w:div>
            <w:div w:id="8720682">
              <w:marLeft w:val="0"/>
              <w:marRight w:val="0"/>
              <w:marTop w:val="0"/>
              <w:marBottom w:val="0"/>
              <w:divBdr>
                <w:top w:val="none" w:sz="0" w:space="0" w:color="auto"/>
                <w:left w:val="none" w:sz="0" w:space="0" w:color="auto"/>
                <w:bottom w:val="none" w:sz="0" w:space="0" w:color="auto"/>
                <w:right w:val="none" w:sz="0" w:space="0" w:color="auto"/>
              </w:divBdr>
            </w:div>
            <w:div w:id="1921522492">
              <w:marLeft w:val="0"/>
              <w:marRight w:val="0"/>
              <w:marTop w:val="0"/>
              <w:marBottom w:val="0"/>
              <w:divBdr>
                <w:top w:val="none" w:sz="0" w:space="0" w:color="auto"/>
                <w:left w:val="none" w:sz="0" w:space="0" w:color="auto"/>
                <w:bottom w:val="none" w:sz="0" w:space="0" w:color="auto"/>
                <w:right w:val="none" w:sz="0" w:space="0" w:color="auto"/>
              </w:divBdr>
            </w:div>
            <w:div w:id="1491285565">
              <w:marLeft w:val="0"/>
              <w:marRight w:val="0"/>
              <w:marTop w:val="0"/>
              <w:marBottom w:val="0"/>
              <w:divBdr>
                <w:top w:val="none" w:sz="0" w:space="0" w:color="auto"/>
                <w:left w:val="none" w:sz="0" w:space="0" w:color="auto"/>
                <w:bottom w:val="none" w:sz="0" w:space="0" w:color="auto"/>
                <w:right w:val="none" w:sz="0" w:space="0" w:color="auto"/>
              </w:divBdr>
            </w:div>
            <w:div w:id="1269504455">
              <w:marLeft w:val="0"/>
              <w:marRight w:val="0"/>
              <w:marTop w:val="0"/>
              <w:marBottom w:val="0"/>
              <w:divBdr>
                <w:top w:val="none" w:sz="0" w:space="0" w:color="auto"/>
                <w:left w:val="none" w:sz="0" w:space="0" w:color="auto"/>
                <w:bottom w:val="none" w:sz="0" w:space="0" w:color="auto"/>
                <w:right w:val="none" w:sz="0" w:space="0" w:color="auto"/>
              </w:divBdr>
            </w:div>
            <w:div w:id="126779358">
              <w:marLeft w:val="0"/>
              <w:marRight w:val="0"/>
              <w:marTop w:val="0"/>
              <w:marBottom w:val="0"/>
              <w:divBdr>
                <w:top w:val="none" w:sz="0" w:space="0" w:color="auto"/>
                <w:left w:val="none" w:sz="0" w:space="0" w:color="auto"/>
                <w:bottom w:val="none" w:sz="0" w:space="0" w:color="auto"/>
                <w:right w:val="none" w:sz="0" w:space="0" w:color="auto"/>
              </w:divBdr>
            </w:div>
            <w:div w:id="408843375">
              <w:marLeft w:val="0"/>
              <w:marRight w:val="0"/>
              <w:marTop w:val="0"/>
              <w:marBottom w:val="0"/>
              <w:divBdr>
                <w:top w:val="none" w:sz="0" w:space="0" w:color="auto"/>
                <w:left w:val="none" w:sz="0" w:space="0" w:color="auto"/>
                <w:bottom w:val="none" w:sz="0" w:space="0" w:color="auto"/>
                <w:right w:val="none" w:sz="0" w:space="0" w:color="auto"/>
              </w:divBdr>
            </w:div>
            <w:div w:id="1641184178">
              <w:marLeft w:val="0"/>
              <w:marRight w:val="0"/>
              <w:marTop w:val="0"/>
              <w:marBottom w:val="0"/>
              <w:divBdr>
                <w:top w:val="none" w:sz="0" w:space="0" w:color="auto"/>
                <w:left w:val="none" w:sz="0" w:space="0" w:color="auto"/>
                <w:bottom w:val="none" w:sz="0" w:space="0" w:color="auto"/>
                <w:right w:val="none" w:sz="0" w:space="0" w:color="auto"/>
              </w:divBdr>
            </w:div>
            <w:div w:id="2007323412">
              <w:marLeft w:val="0"/>
              <w:marRight w:val="0"/>
              <w:marTop w:val="0"/>
              <w:marBottom w:val="0"/>
              <w:divBdr>
                <w:top w:val="none" w:sz="0" w:space="0" w:color="auto"/>
                <w:left w:val="none" w:sz="0" w:space="0" w:color="auto"/>
                <w:bottom w:val="none" w:sz="0" w:space="0" w:color="auto"/>
                <w:right w:val="none" w:sz="0" w:space="0" w:color="auto"/>
              </w:divBdr>
            </w:div>
            <w:div w:id="1374618602">
              <w:marLeft w:val="0"/>
              <w:marRight w:val="0"/>
              <w:marTop w:val="0"/>
              <w:marBottom w:val="0"/>
              <w:divBdr>
                <w:top w:val="none" w:sz="0" w:space="0" w:color="auto"/>
                <w:left w:val="none" w:sz="0" w:space="0" w:color="auto"/>
                <w:bottom w:val="none" w:sz="0" w:space="0" w:color="auto"/>
                <w:right w:val="none" w:sz="0" w:space="0" w:color="auto"/>
              </w:divBdr>
            </w:div>
            <w:div w:id="669716070">
              <w:marLeft w:val="0"/>
              <w:marRight w:val="0"/>
              <w:marTop w:val="0"/>
              <w:marBottom w:val="0"/>
              <w:divBdr>
                <w:top w:val="none" w:sz="0" w:space="0" w:color="auto"/>
                <w:left w:val="none" w:sz="0" w:space="0" w:color="auto"/>
                <w:bottom w:val="none" w:sz="0" w:space="0" w:color="auto"/>
                <w:right w:val="none" w:sz="0" w:space="0" w:color="auto"/>
              </w:divBdr>
            </w:div>
            <w:div w:id="1929189990">
              <w:marLeft w:val="0"/>
              <w:marRight w:val="0"/>
              <w:marTop w:val="0"/>
              <w:marBottom w:val="0"/>
              <w:divBdr>
                <w:top w:val="none" w:sz="0" w:space="0" w:color="auto"/>
                <w:left w:val="none" w:sz="0" w:space="0" w:color="auto"/>
                <w:bottom w:val="none" w:sz="0" w:space="0" w:color="auto"/>
                <w:right w:val="none" w:sz="0" w:space="0" w:color="auto"/>
              </w:divBdr>
            </w:div>
            <w:div w:id="1394424184">
              <w:marLeft w:val="0"/>
              <w:marRight w:val="0"/>
              <w:marTop w:val="0"/>
              <w:marBottom w:val="0"/>
              <w:divBdr>
                <w:top w:val="none" w:sz="0" w:space="0" w:color="auto"/>
                <w:left w:val="none" w:sz="0" w:space="0" w:color="auto"/>
                <w:bottom w:val="none" w:sz="0" w:space="0" w:color="auto"/>
                <w:right w:val="none" w:sz="0" w:space="0" w:color="auto"/>
              </w:divBdr>
            </w:div>
            <w:div w:id="1485196228">
              <w:marLeft w:val="0"/>
              <w:marRight w:val="0"/>
              <w:marTop w:val="0"/>
              <w:marBottom w:val="0"/>
              <w:divBdr>
                <w:top w:val="none" w:sz="0" w:space="0" w:color="auto"/>
                <w:left w:val="none" w:sz="0" w:space="0" w:color="auto"/>
                <w:bottom w:val="none" w:sz="0" w:space="0" w:color="auto"/>
                <w:right w:val="none" w:sz="0" w:space="0" w:color="auto"/>
              </w:divBdr>
            </w:div>
            <w:div w:id="1047418000">
              <w:marLeft w:val="0"/>
              <w:marRight w:val="0"/>
              <w:marTop w:val="0"/>
              <w:marBottom w:val="0"/>
              <w:divBdr>
                <w:top w:val="none" w:sz="0" w:space="0" w:color="auto"/>
                <w:left w:val="none" w:sz="0" w:space="0" w:color="auto"/>
                <w:bottom w:val="none" w:sz="0" w:space="0" w:color="auto"/>
                <w:right w:val="none" w:sz="0" w:space="0" w:color="auto"/>
              </w:divBdr>
            </w:div>
            <w:div w:id="649214292">
              <w:marLeft w:val="0"/>
              <w:marRight w:val="0"/>
              <w:marTop w:val="0"/>
              <w:marBottom w:val="0"/>
              <w:divBdr>
                <w:top w:val="none" w:sz="0" w:space="0" w:color="auto"/>
                <w:left w:val="none" w:sz="0" w:space="0" w:color="auto"/>
                <w:bottom w:val="none" w:sz="0" w:space="0" w:color="auto"/>
                <w:right w:val="none" w:sz="0" w:space="0" w:color="auto"/>
              </w:divBdr>
            </w:div>
            <w:div w:id="1504125845">
              <w:marLeft w:val="0"/>
              <w:marRight w:val="0"/>
              <w:marTop w:val="0"/>
              <w:marBottom w:val="0"/>
              <w:divBdr>
                <w:top w:val="none" w:sz="0" w:space="0" w:color="auto"/>
                <w:left w:val="none" w:sz="0" w:space="0" w:color="auto"/>
                <w:bottom w:val="none" w:sz="0" w:space="0" w:color="auto"/>
                <w:right w:val="none" w:sz="0" w:space="0" w:color="auto"/>
              </w:divBdr>
            </w:div>
            <w:div w:id="469979816">
              <w:marLeft w:val="0"/>
              <w:marRight w:val="0"/>
              <w:marTop w:val="0"/>
              <w:marBottom w:val="0"/>
              <w:divBdr>
                <w:top w:val="none" w:sz="0" w:space="0" w:color="auto"/>
                <w:left w:val="none" w:sz="0" w:space="0" w:color="auto"/>
                <w:bottom w:val="none" w:sz="0" w:space="0" w:color="auto"/>
                <w:right w:val="none" w:sz="0" w:space="0" w:color="auto"/>
              </w:divBdr>
            </w:div>
            <w:div w:id="319890720">
              <w:marLeft w:val="0"/>
              <w:marRight w:val="0"/>
              <w:marTop w:val="0"/>
              <w:marBottom w:val="0"/>
              <w:divBdr>
                <w:top w:val="none" w:sz="0" w:space="0" w:color="auto"/>
                <w:left w:val="none" w:sz="0" w:space="0" w:color="auto"/>
                <w:bottom w:val="none" w:sz="0" w:space="0" w:color="auto"/>
                <w:right w:val="none" w:sz="0" w:space="0" w:color="auto"/>
              </w:divBdr>
            </w:div>
            <w:div w:id="1555769556">
              <w:marLeft w:val="0"/>
              <w:marRight w:val="0"/>
              <w:marTop w:val="0"/>
              <w:marBottom w:val="0"/>
              <w:divBdr>
                <w:top w:val="none" w:sz="0" w:space="0" w:color="auto"/>
                <w:left w:val="none" w:sz="0" w:space="0" w:color="auto"/>
                <w:bottom w:val="none" w:sz="0" w:space="0" w:color="auto"/>
                <w:right w:val="none" w:sz="0" w:space="0" w:color="auto"/>
              </w:divBdr>
            </w:div>
            <w:div w:id="1856725732">
              <w:marLeft w:val="0"/>
              <w:marRight w:val="0"/>
              <w:marTop w:val="0"/>
              <w:marBottom w:val="0"/>
              <w:divBdr>
                <w:top w:val="none" w:sz="0" w:space="0" w:color="auto"/>
                <w:left w:val="none" w:sz="0" w:space="0" w:color="auto"/>
                <w:bottom w:val="none" w:sz="0" w:space="0" w:color="auto"/>
                <w:right w:val="none" w:sz="0" w:space="0" w:color="auto"/>
              </w:divBdr>
            </w:div>
            <w:div w:id="1894190973">
              <w:marLeft w:val="0"/>
              <w:marRight w:val="0"/>
              <w:marTop w:val="0"/>
              <w:marBottom w:val="0"/>
              <w:divBdr>
                <w:top w:val="none" w:sz="0" w:space="0" w:color="auto"/>
                <w:left w:val="none" w:sz="0" w:space="0" w:color="auto"/>
                <w:bottom w:val="none" w:sz="0" w:space="0" w:color="auto"/>
                <w:right w:val="none" w:sz="0" w:space="0" w:color="auto"/>
              </w:divBdr>
            </w:div>
            <w:div w:id="905721255">
              <w:marLeft w:val="0"/>
              <w:marRight w:val="0"/>
              <w:marTop w:val="0"/>
              <w:marBottom w:val="0"/>
              <w:divBdr>
                <w:top w:val="none" w:sz="0" w:space="0" w:color="auto"/>
                <w:left w:val="none" w:sz="0" w:space="0" w:color="auto"/>
                <w:bottom w:val="none" w:sz="0" w:space="0" w:color="auto"/>
                <w:right w:val="none" w:sz="0" w:space="0" w:color="auto"/>
              </w:divBdr>
            </w:div>
            <w:div w:id="1291476399">
              <w:marLeft w:val="0"/>
              <w:marRight w:val="0"/>
              <w:marTop w:val="0"/>
              <w:marBottom w:val="0"/>
              <w:divBdr>
                <w:top w:val="none" w:sz="0" w:space="0" w:color="auto"/>
                <w:left w:val="none" w:sz="0" w:space="0" w:color="auto"/>
                <w:bottom w:val="none" w:sz="0" w:space="0" w:color="auto"/>
                <w:right w:val="none" w:sz="0" w:space="0" w:color="auto"/>
              </w:divBdr>
            </w:div>
            <w:div w:id="562447587">
              <w:marLeft w:val="0"/>
              <w:marRight w:val="0"/>
              <w:marTop w:val="0"/>
              <w:marBottom w:val="0"/>
              <w:divBdr>
                <w:top w:val="none" w:sz="0" w:space="0" w:color="auto"/>
                <w:left w:val="none" w:sz="0" w:space="0" w:color="auto"/>
                <w:bottom w:val="none" w:sz="0" w:space="0" w:color="auto"/>
                <w:right w:val="none" w:sz="0" w:space="0" w:color="auto"/>
              </w:divBdr>
            </w:div>
            <w:div w:id="1711761760">
              <w:marLeft w:val="0"/>
              <w:marRight w:val="0"/>
              <w:marTop w:val="0"/>
              <w:marBottom w:val="0"/>
              <w:divBdr>
                <w:top w:val="none" w:sz="0" w:space="0" w:color="auto"/>
                <w:left w:val="none" w:sz="0" w:space="0" w:color="auto"/>
                <w:bottom w:val="none" w:sz="0" w:space="0" w:color="auto"/>
                <w:right w:val="none" w:sz="0" w:space="0" w:color="auto"/>
              </w:divBdr>
            </w:div>
            <w:div w:id="612591749">
              <w:marLeft w:val="0"/>
              <w:marRight w:val="0"/>
              <w:marTop w:val="0"/>
              <w:marBottom w:val="0"/>
              <w:divBdr>
                <w:top w:val="none" w:sz="0" w:space="0" w:color="auto"/>
                <w:left w:val="none" w:sz="0" w:space="0" w:color="auto"/>
                <w:bottom w:val="none" w:sz="0" w:space="0" w:color="auto"/>
                <w:right w:val="none" w:sz="0" w:space="0" w:color="auto"/>
              </w:divBdr>
            </w:div>
            <w:div w:id="1869902272">
              <w:marLeft w:val="0"/>
              <w:marRight w:val="0"/>
              <w:marTop w:val="0"/>
              <w:marBottom w:val="0"/>
              <w:divBdr>
                <w:top w:val="none" w:sz="0" w:space="0" w:color="auto"/>
                <w:left w:val="none" w:sz="0" w:space="0" w:color="auto"/>
                <w:bottom w:val="none" w:sz="0" w:space="0" w:color="auto"/>
                <w:right w:val="none" w:sz="0" w:space="0" w:color="auto"/>
              </w:divBdr>
            </w:div>
            <w:div w:id="1994678132">
              <w:marLeft w:val="0"/>
              <w:marRight w:val="0"/>
              <w:marTop w:val="0"/>
              <w:marBottom w:val="0"/>
              <w:divBdr>
                <w:top w:val="none" w:sz="0" w:space="0" w:color="auto"/>
                <w:left w:val="none" w:sz="0" w:space="0" w:color="auto"/>
                <w:bottom w:val="none" w:sz="0" w:space="0" w:color="auto"/>
                <w:right w:val="none" w:sz="0" w:space="0" w:color="auto"/>
              </w:divBdr>
            </w:div>
            <w:div w:id="30110367">
              <w:marLeft w:val="0"/>
              <w:marRight w:val="0"/>
              <w:marTop w:val="0"/>
              <w:marBottom w:val="0"/>
              <w:divBdr>
                <w:top w:val="none" w:sz="0" w:space="0" w:color="auto"/>
                <w:left w:val="none" w:sz="0" w:space="0" w:color="auto"/>
                <w:bottom w:val="none" w:sz="0" w:space="0" w:color="auto"/>
                <w:right w:val="none" w:sz="0" w:space="0" w:color="auto"/>
              </w:divBdr>
            </w:div>
            <w:div w:id="1996951970">
              <w:marLeft w:val="0"/>
              <w:marRight w:val="0"/>
              <w:marTop w:val="0"/>
              <w:marBottom w:val="0"/>
              <w:divBdr>
                <w:top w:val="none" w:sz="0" w:space="0" w:color="auto"/>
                <w:left w:val="none" w:sz="0" w:space="0" w:color="auto"/>
                <w:bottom w:val="none" w:sz="0" w:space="0" w:color="auto"/>
                <w:right w:val="none" w:sz="0" w:space="0" w:color="auto"/>
              </w:divBdr>
            </w:div>
            <w:div w:id="1922979557">
              <w:marLeft w:val="0"/>
              <w:marRight w:val="0"/>
              <w:marTop w:val="0"/>
              <w:marBottom w:val="0"/>
              <w:divBdr>
                <w:top w:val="none" w:sz="0" w:space="0" w:color="auto"/>
                <w:left w:val="none" w:sz="0" w:space="0" w:color="auto"/>
                <w:bottom w:val="none" w:sz="0" w:space="0" w:color="auto"/>
                <w:right w:val="none" w:sz="0" w:space="0" w:color="auto"/>
              </w:divBdr>
            </w:div>
            <w:div w:id="647709841">
              <w:marLeft w:val="0"/>
              <w:marRight w:val="0"/>
              <w:marTop w:val="0"/>
              <w:marBottom w:val="0"/>
              <w:divBdr>
                <w:top w:val="none" w:sz="0" w:space="0" w:color="auto"/>
                <w:left w:val="none" w:sz="0" w:space="0" w:color="auto"/>
                <w:bottom w:val="none" w:sz="0" w:space="0" w:color="auto"/>
                <w:right w:val="none" w:sz="0" w:space="0" w:color="auto"/>
              </w:divBdr>
            </w:div>
            <w:div w:id="498085949">
              <w:marLeft w:val="0"/>
              <w:marRight w:val="0"/>
              <w:marTop w:val="0"/>
              <w:marBottom w:val="0"/>
              <w:divBdr>
                <w:top w:val="none" w:sz="0" w:space="0" w:color="auto"/>
                <w:left w:val="none" w:sz="0" w:space="0" w:color="auto"/>
                <w:bottom w:val="none" w:sz="0" w:space="0" w:color="auto"/>
                <w:right w:val="none" w:sz="0" w:space="0" w:color="auto"/>
              </w:divBdr>
            </w:div>
            <w:div w:id="815151454">
              <w:marLeft w:val="0"/>
              <w:marRight w:val="0"/>
              <w:marTop w:val="0"/>
              <w:marBottom w:val="0"/>
              <w:divBdr>
                <w:top w:val="none" w:sz="0" w:space="0" w:color="auto"/>
                <w:left w:val="none" w:sz="0" w:space="0" w:color="auto"/>
                <w:bottom w:val="none" w:sz="0" w:space="0" w:color="auto"/>
                <w:right w:val="none" w:sz="0" w:space="0" w:color="auto"/>
              </w:divBdr>
            </w:div>
            <w:div w:id="1541430991">
              <w:marLeft w:val="0"/>
              <w:marRight w:val="0"/>
              <w:marTop w:val="0"/>
              <w:marBottom w:val="0"/>
              <w:divBdr>
                <w:top w:val="none" w:sz="0" w:space="0" w:color="auto"/>
                <w:left w:val="none" w:sz="0" w:space="0" w:color="auto"/>
                <w:bottom w:val="none" w:sz="0" w:space="0" w:color="auto"/>
                <w:right w:val="none" w:sz="0" w:space="0" w:color="auto"/>
              </w:divBdr>
            </w:div>
            <w:div w:id="1549605481">
              <w:marLeft w:val="0"/>
              <w:marRight w:val="0"/>
              <w:marTop w:val="0"/>
              <w:marBottom w:val="0"/>
              <w:divBdr>
                <w:top w:val="none" w:sz="0" w:space="0" w:color="auto"/>
                <w:left w:val="none" w:sz="0" w:space="0" w:color="auto"/>
                <w:bottom w:val="none" w:sz="0" w:space="0" w:color="auto"/>
                <w:right w:val="none" w:sz="0" w:space="0" w:color="auto"/>
              </w:divBdr>
            </w:div>
            <w:div w:id="1004625036">
              <w:marLeft w:val="0"/>
              <w:marRight w:val="0"/>
              <w:marTop w:val="0"/>
              <w:marBottom w:val="0"/>
              <w:divBdr>
                <w:top w:val="none" w:sz="0" w:space="0" w:color="auto"/>
                <w:left w:val="none" w:sz="0" w:space="0" w:color="auto"/>
                <w:bottom w:val="none" w:sz="0" w:space="0" w:color="auto"/>
                <w:right w:val="none" w:sz="0" w:space="0" w:color="auto"/>
              </w:divBdr>
            </w:div>
            <w:div w:id="403376466">
              <w:marLeft w:val="0"/>
              <w:marRight w:val="0"/>
              <w:marTop w:val="0"/>
              <w:marBottom w:val="0"/>
              <w:divBdr>
                <w:top w:val="none" w:sz="0" w:space="0" w:color="auto"/>
                <w:left w:val="none" w:sz="0" w:space="0" w:color="auto"/>
                <w:bottom w:val="none" w:sz="0" w:space="0" w:color="auto"/>
                <w:right w:val="none" w:sz="0" w:space="0" w:color="auto"/>
              </w:divBdr>
            </w:div>
            <w:div w:id="310214359">
              <w:marLeft w:val="0"/>
              <w:marRight w:val="0"/>
              <w:marTop w:val="0"/>
              <w:marBottom w:val="0"/>
              <w:divBdr>
                <w:top w:val="none" w:sz="0" w:space="0" w:color="auto"/>
                <w:left w:val="none" w:sz="0" w:space="0" w:color="auto"/>
                <w:bottom w:val="none" w:sz="0" w:space="0" w:color="auto"/>
                <w:right w:val="none" w:sz="0" w:space="0" w:color="auto"/>
              </w:divBdr>
            </w:div>
            <w:div w:id="419527181">
              <w:marLeft w:val="0"/>
              <w:marRight w:val="0"/>
              <w:marTop w:val="0"/>
              <w:marBottom w:val="0"/>
              <w:divBdr>
                <w:top w:val="none" w:sz="0" w:space="0" w:color="auto"/>
                <w:left w:val="none" w:sz="0" w:space="0" w:color="auto"/>
                <w:bottom w:val="none" w:sz="0" w:space="0" w:color="auto"/>
                <w:right w:val="none" w:sz="0" w:space="0" w:color="auto"/>
              </w:divBdr>
            </w:div>
            <w:div w:id="2136756672">
              <w:marLeft w:val="0"/>
              <w:marRight w:val="0"/>
              <w:marTop w:val="0"/>
              <w:marBottom w:val="0"/>
              <w:divBdr>
                <w:top w:val="none" w:sz="0" w:space="0" w:color="auto"/>
                <w:left w:val="none" w:sz="0" w:space="0" w:color="auto"/>
                <w:bottom w:val="none" w:sz="0" w:space="0" w:color="auto"/>
                <w:right w:val="none" w:sz="0" w:space="0" w:color="auto"/>
              </w:divBdr>
            </w:div>
            <w:div w:id="1626040863">
              <w:marLeft w:val="0"/>
              <w:marRight w:val="0"/>
              <w:marTop w:val="0"/>
              <w:marBottom w:val="0"/>
              <w:divBdr>
                <w:top w:val="none" w:sz="0" w:space="0" w:color="auto"/>
                <w:left w:val="none" w:sz="0" w:space="0" w:color="auto"/>
                <w:bottom w:val="none" w:sz="0" w:space="0" w:color="auto"/>
                <w:right w:val="none" w:sz="0" w:space="0" w:color="auto"/>
              </w:divBdr>
            </w:div>
            <w:div w:id="1167747855">
              <w:marLeft w:val="0"/>
              <w:marRight w:val="0"/>
              <w:marTop w:val="0"/>
              <w:marBottom w:val="0"/>
              <w:divBdr>
                <w:top w:val="none" w:sz="0" w:space="0" w:color="auto"/>
                <w:left w:val="none" w:sz="0" w:space="0" w:color="auto"/>
                <w:bottom w:val="none" w:sz="0" w:space="0" w:color="auto"/>
                <w:right w:val="none" w:sz="0" w:space="0" w:color="auto"/>
              </w:divBdr>
            </w:div>
            <w:div w:id="1053046050">
              <w:marLeft w:val="0"/>
              <w:marRight w:val="0"/>
              <w:marTop w:val="0"/>
              <w:marBottom w:val="0"/>
              <w:divBdr>
                <w:top w:val="none" w:sz="0" w:space="0" w:color="auto"/>
                <w:left w:val="none" w:sz="0" w:space="0" w:color="auto"/>
                <w:bottom w:val="none" w:sz="0" w:space="0" w:color="auto"/>
                <w:right w:val="none" w:sz="0" w:space="0" w:color="auto"/>
              </w:divBdr>
            </w:div>
            <w:div w:id="2012295958">
              <w:marLeft w:val="0"/>
              <w:marRight w:val="0"/>
              <w:marTop w:val="0"/>
              <w:marBottom w:val="0"/>
              <w:divBdr>
                <w:top w:val="none" w:sz="0" w:space="0" w:color="auto"/>
                <w:left w:val="none" w:sz="0" w:space="0" w:color="auto"/>
                <w:bottom w:val="none" w:sz="0" w:space="0" w:color="auto"/>
                <w:right w:val="none" w:sz="0" w:space="0" w:color="auto"/>
              </w:divBdr>
            </w:div>
            <w:div w:id="1608001463">
              <w:marLeft w:val="0"/>
              <w:marRight w:val="0"/>
              <w:marTop w:val="0"/>
              <w:marBottom w:val="0"/>
              <w:divBdr>
                <w:top w:val="none" w:sz="0" w:space="0" w:color="auto"/>
                <w:left w:val="none" w:sz="0" w:space="0" w:color="auto"/>
                <w:bottom w:val="none" w:sz="0" w:space="0" w:color="auto"/>
                <w:right w:val="none" w:sz="0" w:space="0" w:color="auto"/>
              </w:divBdr>
            </w:div>
            <w:div w:id="791436388">
              <w:marLeft w:val="0"/>
              <w:marRight w:val="0"/>
              <w:marTop w:val="0"/>
              <w:marBottom w:val="0"/>
              <w:divBdr>
                <w:top w:val="none" w:sz="0" w:space="0" w:color="auto"/>
                <w:left w:val="none" w:sz="0" w:space="0" w:color="auto"/>
                <w:bottom w:val="none" w:sz="0" w:space="0" w:color="auto"/>
                <w:right w:val="none" w:sz="0" w:space="0" w:color="auto"/>
              </w:divBdr>
            </w:div>
            <w:div w:id="32925166">
              <w:marLeft w:val="0"/>
              <w:marRight w:val="0"/>
              <w:marTop w:val="0"/>
              <w:marBottom w:val="0"/>
              <w:divBdr>
                <w:top w:val="none" w:sz="0" w:space="0" w:color="auto"/>
                <w:left w:val="none" w:sz="0" w:space="0" w:color="auto"/>
                <w:bottom w:val="none" w:sz="0" w:space="0" w:color="auto"/>
                <w:right w:val="none" w:sz="0" w:space="0" w:color="auto"/>
              </w:divBdr>
            </w:div>
            <w:div w:id="2088771538">
              <w:marLeft w:val="0"/>
              <w:marRight w:val="0"/>
              <w:marTop w:val="0"/>
              <w:marBottom w:val="0"/>
              <w:divBdr>
                <w:top w:val="none" w:sz="0" w:space="0" w:color="auto"/>
                <w:left w:val="none" w:sz="0" w:space="0" w:color="auto"/>
                <w:bottom w:val="none" w:sz="0" w:space="0" w:color="auto"/>
                <w:right w:val="none" w:sz="0" w:space="0" w:color="auto"/>
              </w:divBdr>
            </w:div>
            <w:div w:id="1390882766">
              <w:marLeft w:val="0"/>
              <w:marRight w:val="0"/>
              <w:marTop w:val="0"/>
              <w:marBottom w:val="0"/>
              <w:divBdr>
                <w:top w:val="none" w:sz="0" w:space="0" w:color="auto"/>
                <w:left w:val="none" w:sz="0" w:space="0" w:color="auto"/>
                <w:bottom w:val="none" w:sz="0" w:space="0" w:color="auto"/>
                <w:right w:val="none" w:sz="0" w:space="0" w:color="auto"/>
              </w:divBdr>
            </w:div>
            <w:div w:id="36980244">
              <w:marLeft w:val="0"/>
              <w:marRight w:val="0"/>
              <w:marTop w:val="0"/>
              <w:marBottom w:val="0"/>
              <w:divBdr>
                <w:top w:val="none" w:sz="0" w:space="0" w:color="auto"/>
                <w:left w:val="none" w:sz="0" w:space="0" w:color="auto"/>
                <w:bottom w:val="none" w:sz="0" w:space="0" w:color="auto"/>
                <w:right w:val="none" w:sz="0" w:space="0" w:color="auto"/>
              </w:divBdr>
            </w:div>
            <w:div w:id="457603681">
              <w:marLeft w:val="0"/>
              <w:marRight w:val="0"/>
              <w:marTop w:val="0"/>
              <w:marBottom w:val="0"/>
              <w:divBdr>
                <w:top w:val="none" w:sz="0" w:space="0" w:color="auto"/>
                <w:left w:val="none" w:sz="0" w:space="0" w:color="auto"/>
                <w:bottom w:val="none" w:sz="0" w:space="0" w:color="auto"/>
                <w:right w:val="none" w:sz="0" w:space="0" w:color="auto"/>
              </w:divBdr>
            </w:div>
            <w:div w:id="60491068">
              <w:marLeft w:val="0"/>
              <w:marRight w:val="0"/>
              <w:marTop w:val="0"/>
              <w:marBottom w:val="0"/>
              <w:divBdr>
                <w:top w:val="none" w:sz="0" w:space="0" w:color="auto"/>
                <w:left w:val="none" w:sz="0" w:space="0" w:color="auto"/>
                <w:bottom w:val="none" w:sz="0" w:space="0" w:color="auto"/>
                <w:right w:val="none" w:sz="0" w:space="0" w:color="auto"/>
              </w:divBdr>
            </w:div>
            <w:div w:id="1261797174">
              <w:marLeft w:val="0"/>
              <w:marRight w:val="0"/>
              <w:marTop w:val="0"/>
              <w:marBottom w:val="0"/>
              <w:divBdr>
                <w:top w:val="none" w:sz="0" w:space="0" w:color="auto"/>
                <w:left w:val="none" w:sz="0" w:space="0" w:color="auto"/>
                <w:bottom w:val="none" w:sz="0" w:space="0" w:color="auto"/>
                <w:right w:val="none" w:sz="0" w:space="0" w:color="auto"/>
              </w:divBdr>
            </w:div>
            <w:div w:id="1507868834">
              <w:marLeft w:val="0"/>
              <w:marRight w:val="0"/>
              <w:marTop w:val="0"/>
              <w:marBottom w:val="0"/>
              <w:divBdr>
                <w:top w:val="none" w:sz="0" w:space="0" w:color="auto"/>
                <w:left w:val="none" w:sz="0" w:space="0" w:color="auto"/>
                <w:bottom w:val="none" w:sz="0" w:space="0" w:color="auto"/>
                <w:right w:val="none" w:sz="0" w:space="0" w:color="auto"/>
              </w:divBdr>
            </w:div>
            <w:div w:id="406075782">
              <w:marLeft w:val="0"/>
              <w:marRight w:val="0"/>
              <w:marTop w:val="0"/>
              <w:marBottom w:val="0"/>
              <w:divBdr>
                <w:top w:val="none" w:sz="0" w:space="0" w:color="auto"/>
                <w:left w:val="none" w:sz="0" w:space="0" w:color="auto"/>
                <w:bottom w:val="none" w:sz="0" w:space="0" w:color="auto"/>
                <w:right w:val="none" w:sz="0" w:space="0" w:color="auto"/>
              </w:divBdr>
            </w:div>
            <w:div w:id="1460411966">
              <w:marLeft w:val="0"/>
              <w:marRight w:val="0"/>
              <w:marTop w:val="0"/>
              <w:marBottom w:val="0"/>
              <w:divBdr>
                <w:top w:val="none" w:sz="0" w:space="0" w:color="auto"/>
                <w:left w:val="none" w:sz="0" w:space="0" w:color="auto"/>
                <w:bottom w:val="none" w:sz="0" w:space="0" w:color="auto"/>
                <w:right w:val="none" w:sz="0" w:space="0" w:color="auto"/>
              </w:divBdr>
            </w:div>
            <w:div w:id="1201816295">
              <w:marLeft w:val="0"/>
              <w:marRight w:val="0"/>
              <w:marTop w:val="0"/>
              <w:marBottom w:val="0"/>
              <w:divBdr>
                <w:top w:val="none" w:sz="0" w:space="0" w:color="auto"/>
                <w:left w:val="none" w:sz="0" w:space="0" w:color="auto"/>
                <w:bottom w:val="none" w:sz="0" w:space="0" w:color="auto"/>
                <w:right w:val="none" w:sz="0" w:space="0" w:color="auto"/>
              </w:divBdr>
            </w:div>
            <w:div w:id="1033573519">
              <w:marLeft w:val="0"/>
              <w:marRight w:val="0"/>
              <w:marTop w:val="0"/>
              <w:marBottom w:val="0"/>
              <w:divBdr>
                <w:top w:val="none" w:sz="0" w:space="0" w:color="auto"/>
                <w:left w:val="none" w:sz="0" w:space="0" w:color="auto"/>
                <w:bottom w:val="none" w:sz="0" w:space="0" w:color="auto"/>
                <w:right w:val="none" w:sz="0" w:space="0" w:color="auto"/>
              </w:divBdr>
            </w:div>
            <w:div w:id="1036858555">
              <w:marLeft w:val="0"/>
              <w:marRight w:val="0"/>
              <w:marTop w:val="0"/>
              <w:marBottom w:val="0"/>
              <w:divBdr>
                <w:top w:val="none" w:sz="0" w:space="0" w:color="auto"/>
                <w:left w:val="none" w:sz="0" w:space="0" w:color="auto"/>
                <w:bottom w:val="none" w:sz="0" w:space="0" w:color="auto"/>
                <w:right w:val="none" w:sz="0" w:space="0" w:color="auto"/>
              </w:divBdr>
            </w:div>
            <w:div w:id="1945846671">
              <w:marLeft w:val="0"/>
              <w:marRight w:val="0"/>
              <w:marTop w:val="0"/>
              <w:marBottom w:val="0"/>
              <w:divBdr>
                <w:top w:val="none" w:sz="0" w:space="0" w:color="auto"/>
                <w:left w:val="none" w:sz="0" w:space="0" w:color="auto"/>
                <w:bottom w:val="none" w:sz="0" w:space="0" w:color="auto"/>
                <w:right w:val="none" w:sz="0" w:space="0" w:color="auto"/>
              </w:divBdr>
            </w:div>
            <w:div w:id="1720936302">
              <w:marLeft w:val="0"/>
              <w:marRight w:val="0"/>
              <w:marTop w:val="0"/>
              <w:marBottom w:val="0"/>
              <w:divBdr>
                <w:top w:val="none" w:sz="0" w:space="0" w:color="auto"/>
                <w:left w:val="none" w:sz="0" w:space="0" w:color="auto"/>
                <w:bottom w:val="none" w:sz="0" w:space="0" w:color="auto"/>
                <w:right w:val="none" w:sz="0" w:space="0" w:color="auto"/>
              </w:divBdr>
            </w:div>
            <w:div w:id="219875664">
              <w:marLeft w:val="0"/>
              <w:marRight w:val="0"/>
              <w:marTop w:val="0"/>
              <w:marBottom w:val="0"/>
              <w:divBdr>
                <w:top w:val="none" w:sz="0" w:space="0" w:color="auto"/>
                <w:left w:val="none" w:sz="0" w:space="0" w:color="auto"/>
                <w:bottom w:val="none" w:sz="0" w:space="0" w:color="auto"/>
                <w:right w:val="none" w:sz="0" w:space="0" w:color="auto"/>
              </w:divBdr>
            </w:div>
            <w:div w:id="1350526155">
              <w:marLeft w:val="0"/>
              <w:marRight w:val="0"/>
              <w:marTop w:val="0"/>
              <w:marBottom w:val="0"/>
              <w:divBdr>
                <w:top w:val="none" w:sz="0" w:space="0" w:color="auto"/>
                <w:left w:val="none" w:sz="0" w:space="0" w:color="auto"/>
                <w:bottom w:val="none" w:sz="0" w:space="0" w:color="auto"/>
                <w:right w:val="none" w:sz="0" w:space="0" w:color="auto"/>
              </w:divBdr>
            </w:div>
            <w:div w:id="1424112158">
              <w:marLeft w:val="0"/>
              <w:marRight w:val="0"/>
              <w:marTop w:val="0"/>
              <w:marBottom w:val="0"/>
              <w:divBdr>
                <w:top w:val="none" w:sz="0" w:space="0" w:color="auto"/>
                <w:left w:val="none" w:sz="0" w:space="0" w:color="auto"/>
                <w:bottom w:val="none" w:sz="0" w:space="0" w:color="auto"/>
                <w:right w:val="none" w:sz="0" w:space="0" w:color="auto"/>
              </w:divBdr>
            </w:div>
            <w:div w:id="915483002">
              <w:marLeft w:val="0"/>
              <w:marRight w:val="0"/>
              <w:marTop w:val="0"/>
              <w:marBottom w:val="0"/>
              <w:divBdr>
                <w:top w:val="none" w:sz="0" w:space="0" w:color="auto"/>
                <w:left w:val="none" w:sz="0" w:space="0" w:color="auto"/>
                <w:bottom w:val="none" w:sz="0" w:space="0" w:color="auto"/>
                <w:right w:val="none" w:sz="0" w:space="0" w:color="auto"/>
              </w:divBdr>
            </w:div>
            <w:div w:id="1175144414">
              <w:marLeft w:val="0"/>
              <w:marRight w:val="0"/>
              <w:marTop w:val="0"/>
              <w:marBottom w:val="0"/>
              <w:divBdr>
                <w:top w:val="none" w:sz="0" w:space="0" w:color="auto"/>
                <w:left w:val="none" w:sz="0" w:space="0" w:color="auto"/>
                <w:bottom w:val="none" w:sz="0" w:space="0" w:color="auto"/>
                <w:right w:val="none" w:sz="0" w:space="0" w:color="auto"/>
              </w:divBdr>
            </w:div>
            <w:div w:id="677317238">
              <w:marLeft w:val="0"/>
              <w:marRight w:val="0"/>
              <w:marTop w:val="0"/>
              <w:marBottom w:val="0"/>
              <w:divBdr>
                <w:top w:val="none" w:sz="0" w:space="0" w:color="auto"/>
                <w:left w:val="none" w:sz="0" w:space="0" w:color="auto"/>
                <w:bottom w:val="none" w:sz="0" w:space="0" w:color="auto"/>
                <w:right w:val="none" w:sz="0" w:space="0" w:color="auto"/>
              </w:divBdr>
            </w:div>
            <w:div w:id="1730761738">
              <w:marLeft w:val="0"/>
              <w:marRight w:val="0"/>
              <w:marTop w:val="0"/>
              <w:marBottom w:val="0"/>
              <w:divBdr>
                <w:top w:val="none" w:sz="0" w:space="0" w:color="auto"/>
                <w:left w:val="none" w:sz="0" w:space="0" w:color="auto"/>
                <w:bottom w:val="none" w:sz="0" w:space="0" w:color="auto"/>
                <w:right w:val="none" w:sz="0" w:space="0" w:color="auto"/>
              </w:divBdr>
            </w:div>
            <w:div w:id="692608751">
              <w:marLeft w:val="0"/>
              <w:marRight w:val="0"/>
              <w:marTop w:val="0"/>
              <w:marBottom w:val="0"/>
              <w:divBdr>
                <w:top w:val="none" w:sz="0" w:space="0" w:color="auto"/>
                <w:left w:val="none" w:sz="0" w:space="0" w:color="auto"/>
                <w:bottom w:val="none" w:sz="0" w:space="0" w:color="auto"/>
                <w:right w:val="none" w:sz="0" w:space="0" w:color="auto"/>
              </w:divBdr>
            </w:div>
            <w:div w:id="335309928">
              <w:marLeft w:val="0"/>
              <w:marRight w:val="0"/>
              <w:marTop w:val="0"/>
              <w:marBottom w:val="0"/>
              <w:divBdr>
                <w:top w:val="none" w:sz="0" w:space="0" w:color="auto"/>
                <w:left w:val="none" w:sz="0" w:space="0" w:color="auto"/>
                <w:bottom w:val="none" w:sz="0" w:space="0" w:color="auto"/>
                <w:right w:val="none" w:sz="0" w:space="0" w:color="auto"/>
              </w:divBdr>
            </w:div>
            <w:div w:id="51270592">
              <w:marLeft w:val="0"/>
              <w:marRight w:val="0"/>
              <w:marTop w:val="0"/>
              <w:marBottom w:val="0"/>
              <w:divBdr>
                <w:top w:val="none" w:sz="0" w:space="0" w:color="auto"/>
                <w:left w:val="none" w:sz="0" w:space="0" w:color="auto"/>
                <w:bottom w:val="none" w:sz="0" w:space="0" w:color="auto"/>
                <w:right w:val="none" w:sz="0" w:space="0" w:color="auto"/>
              </w:divBdr>
            </w:div>
            <w:div w:id="477265310">
              <w:marLeft w:val="0"/>
              <w:marRight w:val="0"/>
              <w:marTop w:val="0"/>
              <w:marBottom w:val="0"/>
              <w:divBdr>
                <w:top w:val="none" w:sz="0" w:space="0" w:color="auto"/>
                <w:left w:val="none" w:sz="0" w:space="0" w:color="auto"/>
                <w:bottom w:val="none" w:sz="0" w:space="0" w:color="auto"/>
                <w:right w:val="none" w:sz="0" w:space="0" w:color="auto"/>
              </w:divBdr>
            </w:div>
            <w:div w:id="1441560939">
              <w:marLeft w:val="0"/>
              <w:marRight w:val="0"/>
              <w:marTop w:val="0"/>
              <w:marBottom w:val="0"/>
              <w:divBdr>
                <w:top w:val="none" w:sz="0" w:space="0" w:color="auto"/>
                <w:left w:val="none" w:sz="0" w:space="0" w:color="auto"/>
                <w:bottom w:val="none" w:sz="0" w:space="0" w:color="auto"/>
                <w:right w:val="none" w:sz="0" w:space="0" w:color="auto"/>
              </w:divBdr>
            </w:div>
            <w:div w:id="464273171">
              <w:marLeft w:val="0"/>
              <w:marRight w:val="0"/>
              <w:marTop w:val="0"/>
              <w:marBottom w:val="0"/>
              <w:divBdr>
                <w:top w:val="none" w:sz="0" w:space="0" w:color="auto"/>
                <w:left w:val="none" w:sz="0" w:space="0" w:color="auto"/>
                <w:bottom w:val="none" w:sz="0" w:space="0" w:color="auto"/>
                <w:right w:val="none" w:sz="0" w:space="0" w:color="auto"/>
              </w:divBdr>
            </w:div>
            <w:div w:id="1770002857">
              <w:marLeft w:val="0"/>
              <w:marRight w:val="0"/>
              <w:marTop w:val="0"/>
              <w:marBottom w:val="0"/>
              <w:divBdr>
                <w:top w:val="none" w:sz="0" w:space="0" w:color="auto"/>
                <w:left w:val="none" w:sz="0" w:space="0" w:color="auto"/>
                <w:bottom w:val="none" w:sz="0" w:space="0" w:color="auto"/>
                <w:right w:val="none" w:sz="0" w:space="0" w:color="auto"/>
              </w:divBdr>
            </w:div>
            <w:div w:id="2058890449">
              <w:marLeft w:val="0"/>
              <w:marRight w:val="0"/>
              <w:marTop w:val="0"/>
              <w:marBottom w:val="0"/>
              <w:divBdr>
                <w:top w:val="none" w:sz="0" w:space="0" w:color="auto"/>
                <w:left w:val="none" w:sz="0" w:space="0" w:color="auto"/>
                <w:bottom w:val="none" w:sz="0" w:space="0" w:color="auto"/>
                <w:right w:val="none" w:sz="0" w:space="0" w:color="auto"/>
              </w:divBdr>
            </w:div>
            <w:div w:id="1980182276">
              <w:marLeft w:val="0"/>
              <w:marRight w:val="0"/>
              <w:marTop w:val="0"/>
              <w:marBottom w:val="0"/>
              <w:divBdr>
                <w:top w:val="none" w:sz="0" w:space="0" w:color="auto"/>
                <w:left w:val="none" w:sz="0" w:space="0" w:color="auto"/>
                <w:bottom w:val="none" w:sz="0" w:space="0" w:color="auto"/>
                <w:right w:val="none" w:sz="0" w:space="0" w:color="auto"/>
              </w:divBdr>
            </w:div>
            <w:div w:id="1005861254">
              <w:marLeft w:val="0"/>
              <w:marRight w:val="0"/>
              <w:marTop w:val="0"/>
              <w:marBottom w:val="0"/>
              <w:divBdr>
                <w:top w:val="none" w:sz="0" w:space="0" w:color="auto"/>
                <w:left w:val="none" w:sz="0" w:space="0" w:color="auto"/>
                <w:bottom w:val="none" w:sz="0" w:space="0" w:color="auto"/>
                <w:right w:val="none" w:sz="0" w:space="0" w:color="auto"/>
              </w:divBdr>
            </w:div>
            <w:div w:id="1686009328">
              <w:marLeft w:val="0"/>
              <w:marRight w:val="0"/>
              <w:marTop w:val="0"/>
              <w:marBottom w:val="0"/>
              <w:divBdr>
                <w:top w:val="none" w:sz="0" w:space="0" w:color="auto"/>
                <w:left w:val="none" w:sz="0" w:space="0" w:color="auto"/>
                <w:bottom w:val="none" w:sz="0" w:space="0" w:color="auto"/>
                <w:right w:val="none" w:sz="0" w:space="0" w:color="auto"/>
              </w:divBdr>
            </w:div>
            <w:div w:id="309135310">
              <w:marLeft w:val="0"/>
              <w:marRight w:val="0"/>
              <w:marTop w:val="0"/>
              <w:marBottom w:val="0"/>
              <w:divBdr>
                <w:top w:val="none" w:sz="0" w:space="0" w:color="auto"/>
                <w:left w:val="none" w:sz="0" w:space="0" w:color="auto"/>
                <w:bottom w:val="none" w:sz="0" w:space="0" w:color="auto"/>
                <w:right w:val="none" w:sz="0" w:space="0" w:color="auto"/>
              </w:divBdr>
            </w:div>
            <w:div w:id="1925872469">
              <w:marLeft w:val="0"/>
              <w:marRight w:val="0"/>
              <w:marTop w:val="0"/>
              <w:marBottom w:val="0"/>
              <w:divBdr>
                <w:top w:val="none" w:sz="0" w:space="0" w:color="auto"/>
                <w:left w:val="none" w:sz="0" w:space="0" w:color="auto"/>
                <w:bottom w:val="none" w:sz="0" w:space="0" w:color="auto"/>
                <w:right w:val="none" w:sz="0" w:space="0" w:color="auto"/>
              </w:divBdr>
            </w:div>
            <w:div w:id="485778845">
              <w:marLeft w:val="0"/>
              <w:marRight w:val="0"/>
              <w:marTop w:val="0"/>
              <w:marBottom w:val="0"/>
              <w:divBdr>
                <w:top w:val="none" w:sz="0" w:space="0" w:color="auto"/>
                <w:left w:val="none" w:sz="0" w:space="0" w:color="auto"/>
                <w:bottom w:val="none" w:sz="0" w:space="0" w:color="auto"/>
                <w:right w:val="none" w:sz="0" w:space="0" w:color="auto"/>
              </w:divBdr>
            </w:div>
            <w:div w:id="1442333770">
              <w:marLeft w:val="0"/>
              <w:marRight w:val="0"/>
              <w:marTop w:val="0"/>
              <w:marBottom w:val="0"/>
              <w:divBdr>
                <w:top w:val="none" w:sz="0" w:space="0" w:color="auto"/>
                <w:left w:val="none" w:sz="0" w:space="0" w:color="auto"/>
                <w:bottom w:val="none" w:sz="0" w:space="0" w:color="auto"/>
                <w:right w:val="none" w:sz="0" w:space="0" w:color="auto"/>
              </w:divBdr>
            </w:div>
            <w:div w:id="1611737251">
              <w:marLeft w:val="0"/>
              <w:marRight w:val="0"/>
              <w:marTop w:val="0"/>
              <w:marBottom w:val="0"/>
              <w:divBdr>
                <w:top w:val="none" w:sz="0" w:space="0" w:color="auto"/>
                <w:left w:val="none" w:sz="0" w:space="0" w:color="auto"/>
                <w:bottom w:val="none" w:sz="0" w:space="0" w:color="auto"/>
                <w:right w:val="none" w:sz="0" w:space="0" w:color="auto"/>
              </w:divBdr>
            </w:div>
            <w:div w:id="66735713">
              <w:marLeft w:val="0"/>
              <w:marRight w:val="0"/>
              <w:marTop w:val="0"/>
              <w:marBottom w:val="0"/>
              <w:divBdr>
                <w:top w:val="none" w:sz="0" w:space="0" w:color="auto"/>
                <w:left w:val="none" w:sz="0" w:space="0" w:color="auto"/>
                <w:bottom w:val="none" w:sz="0" w:space="0" w:color="auto"/>
                <w:right w:val="none" w:sz="0" w:space="0" w:color="auto"/>
              </w:divBdr>
            </w:div>
            <w:div w:id="1911109733">
              <w:marLeft w:val="0"/>
              <w:marRight w:val="0"/>
              <w:marTop w:val="0"/>
              <w:marBottom w:val="0"/>
              <w:divBdr>
                <w:top w:val="none" w:sz="0" w:space="0" w:color="auto"/>
                <w:left w:val="none" w:sz="0" w:space="0" w:color="auto"/>
                <w:bottom w:val="none" w:sz="0" w:space="0" w:color="auto"/>
                <w:right w:val="none" w:sz="0" w:space="0" w:color="auto"/>
              </w:divBdr>
            </w:div>
            <w:div w:id="237204619">
              <w:marLeft w:val="0"/>
              <w:marRight w:val="0"/>
              <w:marTop w:val="0"/>
              <w:marBottom w:val="0"/>
              <w:divBdr>
                <w:top w:val="none" w:sz="0" w:space="0" w:color="auto"/>
                <w:left w:val="none" w:sz="0" w:space="0" w:color="auto"/>
                <w:bottom w:val="none" w:sz="0" w:space="0" w:color="auto"/>
                <w:right w:val="none" w:sz="0" w:space="0" w:color="auto"/>
              </w:divBdr>
            </w:div>
            <w:div w:id="431433916">
              <w:marLeft w:val="0"/>
              <w:marRight w:val="0"/>
              <w:marTop w:val="0"/>
              <w:marBottom w:val="0"/>
              <w:divBdr>
                <w:top w:val="none" w:sz="0" w:space="0" w:color="auto"/>
                <w:left w:val="none" w:sz="0" w:space="0" w:color="auto"/>
                <w:bottom w:val="none" w:sz="0" w:space="0" w:color="auto"/>
                <w:right w:val="none" w:sz="0" w:space="0" w:color="auto"/>
              </w:divBdr>
            </w:div>
            <w:div w:id="1149437776">
              <w:marLeft w:val="0"/>
              <w:marRight w:val="0"/>
              <w:marTop w:val="0"/>
              <w:marBottom w:val="0"/>
              <w:divBdr>
                <w:top w:val="none" w:sz="0" w:space="0" w:color="auto"/>
                <w:left w:val="none" w:sz="0" w:space="0" w:color="auto"/>
                <w:bottom w:val="none" w:sz="0" w:space="0" w:color="auto"/>
                <w:right w:val="none" w:sz="0" w:space="0" w:color="auto"/>
              </w:divBdr>
            </w:div>
            <w:div w:id="350228515">
              <w:marLeft w:val="0"/>
              <w:marRight w:val="0"/>
              <w:marTop w:val="0"/>
              <w:marBottom w:val="0"/>
              <w:divBdr>
                <w:top w:val="none" w:sz="0" w:space="0" w:color="auto"/>
                <w:left w:val="none" w:sz="0" w:space="0" w:color="auto"/>
                <w:bottom w:val="none" w:sz="0" w:space="0" w:color="auto"/>
                <w:right w:val="none" w:sz="0" w:space="0" w:color="auto"/>
              </w:divBdr>
            </w:div>
            <w:div w:id="259333362">
              <w:marLeft w:val="0"/>
              <w:marRight w:val="0"/>
              <w:marTop w:val="0"/>
              <w:marBottom w:val="0"/>
              <w:divBdr>
                <w:top w:val="none" w:sz="0" w:space="0" w:color="auto"/>
                <w:left w:val="none" w:sz="0" w:space="0" w:color="auto"/>
                <w:bottom w:val="none" w:sz="0" w:space="0" w:color="auto"/>
                <w:right w:val="none" w:sz="0" w:space="0" w:color="auto"/>
              </w:divBdr>
            </w:div>
            <w:div w:id="2028171021">
              <w:marLeft w:val="0"/>
              <w:marRight w:val="0"/>
              <w:marTop w:val="0"/>
              <w:marBottom w:val="0"/>
              <w:divBdr>
                <w:top w:val="none" w:sz="0" w:space="0" w:color="auto"/>
                <w:left w:val="none" w:sz="0" w:space="0" w:color="auto"/>
                <w:bottom w:val="none" w:sz="0" w:space="0" w:color="auto"/>
                <w:right w:val="none" w:sz="0" w:space="0" w:color="auto"/>
              </w:divBdr>
            </w:div>
            <w:div w:id="1878152858">
              <w:marLeft w:val="0"/>
              <w:marRight w:val="0"/>
              <w:marTop w:val="0"/>
              <w:marBottom w:val="0"/>
              <w:divBdr>
                <w:top w:val="none" w:sz="0" w:space="0" w:color="auto"/>
                <w:left w:val="none" w:sz="0" w:space="0" w:color="auto"/>
                <w:bottom w:val="none" w:sz="0" w:space="0" w:color="auto"/>
                <w:right w:val="none" w:sz="0" w:space="0" w:color="auto"/>
              </w:divBdr>
            </w:div>
            <w:div w:id="1956673751">
              <w:marLeft w:val="0"/>
              <w:marRight w:val="0"/>
              <w:marTop w:val="0"/>
              <w:marBottom w:val="0"/>
              <w:divBdr>
                <w:top w:val="none" w:sz="0" w:space="0" w:color="auto"/>
                <w:left w:val="none" w:sz="0" w:space="0" w:color="auto"/>
                <w:bottom w:val="none" w:sz="0" w:space="0" w:color="auto"/>
                <w:right w:val="none" w:sz="0" w:space="0" w:color="auto"/>
              </w:divBdr>
            </w:div>
            <w:div w:id="216432593">
              <w:marLeft w:val="0"/>
              <w:marRight w:val="0"/>
              <w:marTop w:val="0"/>
              <w:marBottom w:val="0"/>
              <w:divBdr>
                <w:top w:val="none" w:sz="0" w:space="0" w:color="auto"/>
                <w:left w:val="none" w:sz="0" w:space="0" w:color="auto"/>
                <w:bottom w:val="none" w:sz="0" w:space="0" w:color="auto"/>
                <w:right w:val="none" w:sz="0" w:space="0" w:color="auto"/>
              </w:divBdr>
            </w:div>
            <w:div w:id="391120925">
              <w:marLeft w:val="0"/>
              <w:marRight w:val="0"/>
              <w:marTop w:val="0"/>
              <w:marBottom w:val="0"/>
              <w:divBdr>
                <w:top w:val="none" w:sz="0" w:space="0" w:color="auto"/>
                <w:left w:val="none" w:sz="0" w:space="0" w:color="auto"/>
                <w:bottom w:val="none" w:sz="0" w:space="0" w:color="auto"/>
                <w:right w:val="none" w:sz="0" w:space="0" w:color="auto"/>
              </w:divBdr>
            </w:div>
            <w:div w:id="1455713573">
              <w:marLeft w:val="0"/>
              <w:marRight w:val="0"/>
              <w:marTop w:val="0"/>
              <w:marBottom w:val="0"/>
              <w:divBdr>
                <w:top w:val="none" w:sz="0" w:space="0" w:color="auto"/>
                <w:left w:val="none" w:sz="0" w:space="0" w:color="auto"/>
                <w:bottom w:val="none" w:sz="0" w:space="0" w:color="auto"/>
                <w:right w:val="none" w:sz="0" w:space="0" w:color="auto"/>
              </w:divBdr>
            </w:div>
            <w:div w:id="1217358261">
              <w:marLeft w:val="0"/>
              <w:marRight w:val="0"/>
              <w:marTop w:val="0"/>
              <w:marBottom w:val="0"/>
              <w:divBdr>
                <w:top w:val="none" w:sz="0" w:space="0" w:color="auto"/>
                <w:left w:val="none" w:sz="0" w:space="0" w:color="auto"/>
                <w:bottom w:val="none" w:sz="0" w:space="0" w:color="auto"/>
                <w:right w:val="none" w:sz="0" w:space="0" w:color="auto"/>
              </w:divBdr>
            </w:div>
            <w:div w:id="1543831746">
              <w:marLeft w:val="0"/>
              <w:marRight w:val="0"/>
              <w:marTop w:val="0"/>
              <w:marBottom w:val="0"/>
              <w:divBdr>
                <w:top w:val="none" w:sz="0" w:space="0" w:color="auto"/>
                <w:left w:val="none" w:sz="0" w:space="0" w:color="auto"/>
                <w:bottom w:val="none" w:sz="0" w:space="0" w:color="auto"/>
                <w:right w:val="none" w:sz="0" w:space="0" w:color="auto"/>
              </w:divBdr>
            </w:div>
            <w:div w:id="199322062">
              <w:marLeft w:val="0"/>
              <w:marRight w:val="0"/>
              <w:marTop w:val="0"/>
              <w:marBottom w:val="0"/>
              <w:divBdr>
                <w:top w:val="none" w:sz="0" w:space="0" w:color="auto"/>
                <w:left w:val="none" w:sz="0" w:space="0" w:color="auto"/>
                <w:bottom w:val="none" w:sz="0" w:space="0" w:color="auto"/>
                <w:right w:val="none" w:sz="0" w:space="0" w:color="auto"/>
              </w:divBdr>
            </w:div>
            <w:div w:id="924262740">
              <w:marLeft w:val="0"/>
              <w:marRight w:val="0"/>
              <w:marTop w:val="0"/>
              <w:marBottom w:val="0"/>
              <w:divBdr>
                <w:top w:val="none" w:sz="0" w:space="0" w:color="auto"/>
                <w:left w:val="none" w:sz="0" w:space="0" w:color="auto"/>
                <w:bottom w:val="none" w:sz="0" w:space="0" w:color="auto"/>
                <w:right w:val="none" w:sz="0" w:space="0" w:color="auto"/>
              </w:divBdr>
            </w:div>
            <w:div w:id="563688570">
              <w:marLeft w:val="0"/>
              <w:marRight w:val="0"/>
              <w:marTop w:val="0"/>
              <w:marBottom w:val="0"/>
              <w:divBdr>
                <w:top w:val="none" w:sz="0" w:space="0" w:color="auto"/>
                <w:left w:val="none" w:sz="0" w:space="0" w:color="auto"/>
                <w:bottom w:val="none" w:sz="0" w:space="0" w:color="auto"/>
                <w:right w:val="none" w:sz="0" w:space="0" w:color="auto"/>
              </w:divBdr>
            </w:div>
            <w:div w:id="1074938998">
              <w:marLeft w:val="0"/>
              <w:marRight w:val="0"/>
              <w:marTop w:val="0"/>
              <w:marBottom w:val="0"/>
              <w:divBdr>
                <w:top w:val="none" w:sz="0" w:space="0" w:color="auto"/>
                <w:left w:val="none" w:sz="0" w:space="0" w:color="auto"/>
                <w:bottom w:val="none" w:sz="0" w:space="0" w:color="auto"/>
                <w:right w:val="none" w:sz="0" w:space="0" w:color="auto"/>
              </w:divBdr>
            </w:div>
            <w:div w:id="1970548873">
              <w:marLeft w:val="0"/>
              <w:marRight w:val="0"/>
              <w:marTop w:val="0"/>
              <w:marBottom w:val="0"/>
              <w:divBdr>
                <w:top w:val="none" w:sz="0" w:space="0" w:color="auto"/>
                <w:left w:val="none" w:sz="0" w:space="0" w:color="auto"/>
                <w:bottom w:val="none" w:sz="0" w:space="0" w:color="auto"/>
                <w:right w:val="none" w:sz="0" w:space="0" w:color="auto"/>
              </w:divBdr>
            </w:div>
            <w:div w:id="367030979">
              <w:marLeft w:val="0"/>
              <w:marRight w:val="0"/>
              <w:marTop w:val="0"/>
              <w:marBottom w:val="0"/>
              <w:divBdr>
                <w:top w:val="none" w:sz="0" w:space="0" w:color="auto"/>
                <w:left w:val="none" w:sz="0" w:space="0" w:color="auto"/>
                <w:bottom w:val="none" w:sz="0" w:space="0" w:color="auto"/>
                <w:right w:val="none" w:sz="0" w:space="0" w:color="auto"/>
              </w:divBdr>
            </w:div>
            <w:div w:id="1170097301">
              <w:marLeft w:val="0"/>
              <w:marRight w:val="0"/>
              <w:marTop w:val="0"/>
              <w:marBottom w:val="0"/>
              <w:divBdr>
                <w:top w:val="none" w:sz="0" w:space="0" w:color="auto"/>
                <w:left w:val="none" w:sz="0" w:space="0" w:color="auto"/>
                <w:bottom w:val="none" w:sz="0" w:space="0" w:color="auto"/>
                <w:right w:val="none" w:sz="0" w:space="0" w:color="auto"/>
              </w:divBdr>
            </w:div>
            <w:div w:id="393967702">
              <w:marLeft w:val="0"/>
              <w:marRight w:val="0"/>
              <w:marTop w:val="0"/>
              <w:marBottom w:val="0"/>
              <w:divBdr>
                <w:top w:val="none" w:sz="0" w:space="0" w:color="auto"/>
                <w:left w:val="none" w:sz="0" w:space="0" w:color="auto"/>
                <w:bottom w:val="none" w:sz="0" w:space="0" w:color="auto"/>
                <w:right w:val="none" w:sz="0" w:space="0" w:color="auto"/>
              </w:divBdr>
            </w:div>
            <w:div w:id="349528768">
              <w:marLeft w:val="0"/>
              <w:marRight w:val="0"/>
              <w:marTop w:val="0"/>
              <w:marBottom w:val="0"/>
              <w:divBdr>
                <w:top w:val="none" w:sz="0" w:space="0" w:color="auto"/>
                <w:left w:val="none" w:sz="0" w:space="0" w:color="auto"/>
                <w:bottom w:val="none" w:sz="0" w:space="0" w:color="auto"/>
                <w:right w:val="none" w:sz="0" w:space="0" w:color="auto"/>
              </w:divBdr>
            </w:div>
            <w:div w:id="341668344">
              <w:marLeft w:val="0"/>
              <w:marRight w:val="0"/>
              <w:marTop w:val="0"/>
              <w:marBottom w:val="0"/>
              <w:divBdr>
                <w:top w:val="none" w:sz="0" w:space="0" w:color="auto"/>
                <w:left w:val="none" w:sz="0" w:space="0" w:color="auto"/>
                <w:bottom w:val="none" w:sz="0" w:space="0" w:color="auto"/>
                <w:right w:val="none" w:sz="0" w:space="0" w:color="auto"/>
              </w:divBdr>
            </w:div>
            <w:div w:id="1535070827">
              <w:marLeft w:val="0"/>
              <w:marRight w:val="0"/>
              <w:marTop w:val="0"/>
              <w:marBottom w:val="0"/>
              <w:divBdr>
                <w:top w:val="none" w:sz="0" w:space="0" w:color="auto"/>
                <w:left w:val="none" w:sz="0" w:space="0" w:color="auto"/>
                <w:bottom w:val="none" w:sz="0" w:space="0" w:color="auto"/>
                <w:right w:val="none" w:sz="0" w:space="0" w:color="auto"/>
              </w:divBdr>
            </w:div>
            <w:div w:id="1847359891">
              <w:marLeft w:val="0"/>
              <w:marRight w:val="0"/>
              <w:marTop w:val="0"/>
              <w:marBottom w:val="0"/>
              <w:divBdr>
                <w:top w:val="none" w:sz="0" w:space="0" w:color="auto"/>
                <w:left w:val="none" w:sz="0" w:space="0" w:color="auto"/>
                <w:bottom w:val="none" w:sz="0" w:space="0" w:color="auto"/>
                <w:right w:val="none" w:sz="0" w:space="0" w:color="auto"/>
              </w:divBdr>
            </w:div>
            <w:div w:id="1001396564">
              <w:marLeft w:val="0"/>
              <w:marRight w:val="0"/>
              <w:marTop w:val="0"/>
              <w:marBottom w:val="0"/>
              <w:divBdr>
                <w:top w:val="none" w:sz="0" w:space="0" w:color="auto"/>
                <w:left w:val="none" w:sz="0" w:space="0" w:color="auto"/>
                <w:bottom w:val="none" w:sz="0" w:space="0" w:color="auto"/>
                <w:right w:val="none" w:sz="0" w:space="0" w:color="auto"/>
              </w:divBdr>
            </w:div>
            <w:div w:id="798229625">
              <w:marLeft w:val="0"/>
              <w:marRight w:val="0"/>
              <w:marTop w:val="0"/>
              <w:marBottom w:val="0"/>
              <w:divBdr>
                <w:top w:val="none" w:sz="0" w:space="0" w:color="auto"/>
                <w:left w:val="none" w:sz="0" w:space="0" w:color="auto"/>
                <w:bottom w:val="none" w:sz="0" w:space="0" w:color="auto"/>
                <w:right w:val="none" w:sz="0" w:space="0" w:color="auto"/>
              </w:divBdr>
            </w:div>
            <w:div w:id="591278733">
              <w:marLeft w:val="0"/>
              <w:marRight w:val="0"/>
              <w:marTop w:val="0"/>
              <w:marBottom w:val="0"/>
              <w:divBdr>
                <w:top w:val="none" w:sz="0" w:space="0" w:color="auto"/>
                <w:left w:val="none" w:sz="0" w:space="0" w:color="auto"/>
                <w:bottom w:val="none" w:sz="0" w:space="0" w:color="auto"/>
                <w:right w:val="none" w:sz="0" w:space="0" w:color="auto"/>
              </w:divBdr>
            </w:div>
            <w:div w:id="1816602289">
              <w:marLeft w:val="0"/>
              <w:marRight w:val="0"/>
              <w:marTop w:val="0"/>
              <w:marBottom w:val="0"/>
              <w:divBdr>
                <w:top w:val="none" w:sz="0" w:space="0" w:color="auto"/>
                <w:left w:val="none" w:sz="0" w:space="0" w:color="auto"/>
                <w:bottom w:val="none" w:sz="0" w:space="0" w:color="auto"/>
                <w:right w:val="none" w:sz="0" w:space="0" w:color="auto"/>
              </w:divBdr>
            </w:div>
            <w:div w:id="1649549681">
              <w:marLeft w:val="0"/>
              <w:marRight w:val="0"/>
              <w:marTop w:val="0"/>
              <w:marBottom w:val="0"/>
              <w:divBdr>
                <w:top w:val="none" w:sz="0" w:space="0" w:color="auto"/>
                <w:left w:val="none" w:sz="0" w:space="0" w:color="auto"/>
                <w:bottom w:val="none" w:sz="0" w:space="0" w:color="auto"/>
                <w:right w:val="none" w:sz="0" w:space="0" w:color="auto"/>
              </w:divBdr>
            </w:div>
            <w:div w:id="1929658263">
              <w:marLeft w:val="0"/>
              <w:marRight w:val="0"/>
              <w:marTop w:val="0"/>
              <w:marBottom w:val="0"/>
              <w:divBdr>
                <w:top w:val="none" w:sz="0" w:space="0" w:color="auto"/>
                <w:left w:val="none" w:sz="0" w:space="0" w:color="auto"/>
                <w:bottom w:val="none" w:sz="0" w:space="0" w:color="auto"/>
                <w:right w:val="none" w:sz="0" w:space="0" w:color="auto"/>
              </w:divBdr>
            </w:div>
            <w:div w:id="433284714">
              <w:marLeft w:val="0"/>
              <w:marRight w:val="0"/>
              <w:marTop w:val="0"/>
              <w:marBottom w:val="0"/>
              <w:divBdr>
                <w:top w:val="none" w:sz="0" w:space="0" w:color="auto"/>
                <w:left w:val="none" w:sz="0" w:space="0" w:color="auto"/>
                <w:bottom w:val="none" w:sz="0" w:space="0" w:color="auto"/>
                <w:right w:val="none" w:sz="0" w:space="0" w:color="auto"/>
              </w:divBdr>
            </w:div>
            <w:div w:id="236400680">
              <w:marLeft w:val="0"/>
              <w:marRight w:val="0"/>
              <w:marTop w:val="0"/>
              <w:marBottom w:val="0"/>
              <w:divBdr>
                <w:top w:val="none" w:sz="0" w:space="0" w:color="auto"/>
                <w:left w:val="none" w:sz="0" w:space="0" w:color="auto"/>
                <w:bottom w:val="none" w:sz="0" w:space="0" w:color="auto"/>
                <w:right w:val="none" w:sz="0" w:space="0" w:color="auto"/>
              </w:divBdr>
            </w:div>
            <w:div w:id="382293159">
              <w:marLeft w:val="0"/>
              <w:marRight w:val="0"/>
              <w:marTop w:val="0"/>
              <w:marBottom w:val="0"/>
              <w:divBdr>
                <w:top w:val="none" w:sz="0" w:space="0" w:color="auto"/>
                <w:left w:val="none" w:sz="0" w:space="0" w:color="auto"/>
                <w:bottom w:val="none" w:sz="0" w:space="0" w:color="auto"/>
                <w:right w:val="none" w:sz="0" w:space="0" w:color="auto"/>
              </w:divBdr>
            </w:div>
            <w:div w:id="608854162">
              <w:marLeft w:val="0"/>
              <w:marRight w:val="0"/>
              <w:marTop w:val="0"/>
              <w:marBottom w:val="0"/>
              <w:divBdr>
                <w:top w:val="none" w:sz="0" w:space="0" w:color="auto"/>
                <w:left w:val="none" w:sz="0" w:space="0" w:color="auto"/>
                <w:bottom w:val="none" w:sz="0" w:space="0" w:color="auto"/>
                <w:right w:val="none" w:sz="0" w:space="0" w:color="auto"/>
              </w:divBdr>
            </w:div>
            <w:div w:id="1788695780">
              <w:marLeft w:val="0"/>
              <w:marRight w:val="0"/>
              <w:marTop w:val="0"/>
              <w:marBottom w:val="0"/>
              <w:divBdr>
                <w:top w:val="none" w:sz="0" w:space="0" w:color="auto"/>
                <w:left w:val="none" w:sz="0" w:space="0" w:color="auto"/>
                <w:bottom w:val="none" w:sz="0" w:space="0" w:color="auto"/>
                <w:right w:val="none" w:sz="0" w:space="0" w:color="auto"/>
              </w:divBdr>
            </w:div>
            <w:div w:id="1346595265">
              <w:marLeft w:val="0"/>
              <w:marRight w:val="0"/>
              <w:marTop w:val="0"/>
              <w:marBottom w:val="0"/>
              <w:divBdr>
                <w:top w:val="none" w:sz="0" w:space="0" w:color="auto"/>
                <w:left w:val="none" w:sz="0" w:space="0" w:color="auto"/>
                <w:bottom w:val="none" w:sz="0" w:space="0" w:color="auto"/>
                <w:right w:val="none" w:sz="0" w:space="0" w:color="auto"/>
              </w:divBdr>
            </w:div>
            <w:div w:id="1211109795">
              <w:marLeft w:val="0"/>
              <w:marRight w:val="0"/>
              <w:marTop w:val="0"/>
              <w:marBottom w:val="0"/>
              <w:divBdr>
                <w:top w:val="none" w:sz="0" w:space="0" w:color="auto"/>
                <w:left w:val="none" w:sz="0" w:space="0" w:color="auto"/>
                <w:bottom w:val="none" w:sz="0" w:space="0" w:color="auto"/>
                <w:right w:val="none" w:sz="0" w:space="0" w:color="auto"/>
              </w:divBdr>
            </w:div>
            <w:div w:id="578952829">
              <w:marLeft w:val="0"/>
              <w:marRight w:val="0"/>
              <w:marTop w:val="0"/>
              <w:marBottom w:val="0"/>
              <w:divBdr>
                <w:top w:val="none" w:sz="0" w:space="0" w:color="auto"/>
                <w:left w:val="none" w:sz="0" w:space="0" w:color="auto"/>
                <w:bottom w:val="none" w:sz="0" w:space="0" w:color="auto"/>
                <w:right w:val="none" w:sz="0" w:space="0" w:color="auto"/>
              </w:divBdr>
            </w:div>
            <w:div w:id="1022899512">
              <w:marLeft w:val="0"/>
              <w:marRight w:val="0"/>
              <w:marTop w:val="0"/>
              <w:marBottom w:val="0"/>
              <w:divBdr>
                <w:top w:val="none" w:sz="0" w:space="0" w:color="auto"/>
                <w:left w:val="none" w:sz="0" w:space="0" w:color="auto"/>
                <w:bottom w:val="none" w:sz="0" w:space="0" w:color="auto"/>
                <w:right w:val="none" w:sz="0" w:space="0" w:color="auto"/>
              </w:divBdr>
            </w:div>
            <w:div w:id="829642589">
              <w:marLeft w:val="0"/>
              <w:marRight w:val="0"/>
              <w:marTop w:val="0"/>
              <w:marBottom w:val="0"/>
              <w:divBdr>
                <w:top w:val="none" w:sz="0" w:space="0" w:color="auto"/>
                <w:left w:val="none" w:sz="0" w:space="0" w:color="auto"/>
                <w:bottom w:val="none" w:sz="0" w:space="0" w:color="auto"/>
                <w:right w:val="none" w:sz="0" w:space="0" w:color="auto"/>
              </w:divBdr>
            </w:div>
            <w:div w:id="443229954">
              <w:marLeft w:val="0"/>
              <w:marRight w:val="0"/>
              <w:marTop w:val="0"/>
              <w:marBottom w:val="0"/>
              <w:divBdr>
                <w:top w:val="none" w:sz="0" w:space="0" w:color="auto"/>
                <w:left w:val="none" w:sz="0" w:space="0" w:color="auto"/>
                <w:bottom w:val="none" w:sz="0" w:space="0" w:color="auto"/>
                <w:right w:val="none" w:sz="0" w:space="0" w:color="auto"/>
              </w:divBdr>
            </w:div>
            <w:div w:id="2094661907">
              <w:marLeft w:val="0"/>
              <w:marRight w:val="0"/>
              <w:marTop w:val="0"/>
              <w:marBottom w:val="0"/>
              <w:divBdr>
                <w:top w:val="none" w:sz="0" w:space="0" w:color="auto"/>
                <w:left w:val="none" w:sz="0" w:space="0" w:color="auto"/>
                <w:bottom w:val="none" w:sz="0" w:space="0" w:color="auto"/>
                <w:right w:val="none" w:sz="0" w:space="0" w:color="auto"/>
              </w:divBdr>
            </w:div>
            <w:div w:id="1208681023">
              <w:marLeft w:val="0"/>
              <w:marRight w:val="0"/>
              <w:marTop w:val="0"/>
              <w:marBottom w:val="0"/>
              <w:divBdr>
                <w:top w:val="none" w:sz="0" w:space="0" w:color="auto"/>
                <w:left w:val="none" w:sz="0" w:space="0" w:color="auto"/>
                <w:bottom w:val="none" w:sz="0" w:space="0" w:color="auto"/>
                <w:right w:val="none" w:sz="0" w:space="0" w:color="auto"/>
              </w:divBdr>
            </w:div>
            <w:div w:id="835147980">
              <w:marLeft w:val="0"/>
              <w:marRight w:val="0"/>
              <w:marTop w:val="0"/>
              <w:marBottom w:val="0"/>
              <w:divBdr>
                <w:top w:val="none" w:sz="0" w:space="0" w:color="auto"/>
                <w:left w:val="none" w:sz="0" w:space="0" w:color="auto"/>
                <w:bottom w:val="none" w:sz="0" w:space="0" w:color="auto"/>
                <w:right w:val="none" w:sz="0" w:space="0" w:color="auto"/>
              </w:divBdr>
            </w:div>
            <w:div w:id="449402043">
              <w:marLeft w:val="0"/>
              <w:marRight w:val="0"/>
              <w:marTop w:val="0"/>
              <w:marBottom w:val="0"/>
              <w:divBdr>
                <w:top w:val="none" w:sz="0" w:space="0" w:color="auto"/>
                <w:left w:val="none" w:sz="0" w:space="0" w:color="auto"/>
                <w:bottom w:val="none" w:sz="0" w:space="0" w:color="auto"/>
                <w:right w:val="none" w:sz="0" w:space="0" w:color="auto"/>
              </w:divBdr>
            </w:div>
            <w:div w:id="63795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440352">
      <w:bodyDiv w:val="1"/>
      <w:marLeft w:val="0"/>
      <w:marRight w:val="0"/>
      <w:marTop w:val="0"/>
      <w:marBottom w:val="0"/>
      <w:divBdr>
        <w:top w:val="none" w:sz="0" w:space="0" w:color="auto"/>
        <w:left w:val="none" w:sz="0" w:space="0" w:color="auto"/>
        <w:bottom w:val="none" w:sz="0" w:space="0" w:color="auto"/>
        <w:right w:val="none" w:sz="0" w:space="0" w:color="auto"/>
      </w:divBdr>
    </w:div>
    <w:div w:id="408160718">
      <w:bodyDiv w:val="1"/>
      <w:marLeft w:val="0"/>
      <w:marRight w:val="0"/>
      <w:marTop w:val="0"/>
      <w:marBottom w:val="0"/>
      <w:divBdr>
        <w:top w:val="none" w:sz="0" w:space="0" w:color="auto"/>
        <w:left w:val="none" w:sz="0" w:space="0" w:color="auto"/>
        <w:bottom w:val="none" w:sz="0" w:space="0" w:color="auto"/>
        <w:right w:val="none" w:sz="0" w:space="0" w:color="auto"/>
      </w:divBdr>
      <w:divsChild>
        <w:div w:id="695154589">
          <w:marLeft w:val="0"/>
          <w:marRight w:val="0"/>
          <w:marTop w:val="0"/>
          <w:marBottom w:val="0"/>
          <w:divBdr>
            <w:top w:val="none" w:sz="0" w:space="0" w:color="auto"/>
            <w:left w:val="none" w:sz="0" w:space="0" w:color="auto"/>
            <w:bottom w:val="none" w:sz="0" w:space="0" w:color="auto"/>
            <w:right w:val="none" w:sz="0" w:space="0" w:color="auto"/>
          </w:divBdr>
          <w:divsChild>
            <w:div w:id="683441508">
              <w:marLeft w:val="0"/>
              <w:marRight w:val="0"/>
              <w:marTop w:val="0"/>
              <w:marBottom w:val="0"/>
              <w:divBdr>
                <w:top w:val="none" w:sz="0" w:space="0" w:color="auto"/>
                <w:left w:val="none" w:sz="0" w:space="0" w:color="auto"/>
                <w:bottom w:val="none" w:sz="0" w:space="0" w:color="auto"/>
                <w:right w:val="none" w:sz="0" w:space="0" w:color="auto"/>
              </w:divBdr>
            </w:div>
            <w:div w:id="310990735">
              <w:marLeft w:val="0"/>
              <w:marRight w:val="0"/>
              <w:marTop w:val="0"/>
              <w:marBottom w:val="0"/>
              <w:divBdr>
                <w:top w:val="none" w:sz="0" w:space="0" w:color="auto"/>
                <w:left w:val="none" w:sz="0" w:space="0" w:color="auto"/>
                <w:bottom w:val="none" w:sz="0" w:space="0" w:color="auto"/>
                <w:right w:val="none" w:sz="0" w:space="0" w:color="auto"/>
              </w:divBdr>
            </w:div>
            <w:div w:id="613054707">
              <w:marLeft w:val="0"/>
              <w:marRight w:val="0"/>
              <w:marTop w:val="0"/>
              <w:marBottom w:val="0"/>
              <w:divBdr>
                <w:top w:val="none" w:sz="0" w:space="0" w:color="auto"/>
                <w:left w:val="none" w:sz="0" w:space="0" w:color="auto"/>
                <w:bottom w:val="none" w:sz="0" w:space="0" w:color="auto"/>
                <w:right w:val="none" w:sz="0" w:space="0" w:color="auto"/>
              </w:divBdr>
            </w:div>
            <w:div w:id="525027174">
              <w:marLeft w:val="0"/>
              <w:marRight w:val="0"/>
              <w:marTop w:val="0"/>
              <w:marBottom w:val="0"/>
              <w:divBdr>
                <w:top w:val="none" w:sz="0" w:space="0" w:color="auto"/>
                <w:left w:val="none" w:sz="0" w:space="0" w:color="auto"/>
                <w:bottom w:val="none" w:sz="0" w:space="0" w:color="auto"/>
                <w:right w:val="none" w:sz="0" w:space="0" w:color="auto"/>
              </w:divBdr>
            </w:div>
            <w:div w:id="840924444">
              <w:marLeft w:val="0"/>
              <w:marRight w:val="0"/>
              <w:marTop w:val="0"/>
              <w:marBottom w:val="0"/>
              <w:divBdr>
                <w:top w:val="none" w:sz="0" w:space="0" w:color="auto"/>
                <w:left w:val="none" w:sz="0" w:space="0" w:color="auto"/>
                <w:bottom w:val="none" w:sz="0" w:space="0" w:color="auto"/>
                <w:right w:val="none" w:sz="0" w:space="0" w:color="auto"/>
              </w:divBdr>
            </w:div>
            <w:div w:id="1182427648">
              <w:marLeft w:val="0"/>
              <w:marRight w:val="0"/>
              <w:marTop w:val="0"/>
              <w:marBottom w:val="0"/>
              <w:divBdr>
                <w:top w:val="none" w:sz="0" w:space="0" w:color="auto"/>
                <w:left w:val="none" w:sz="0" w:space="0" w:color="auto"/>
                <w:bottom w:val="none" w:sz="0" w:space="0" w:color="auto"/>
                <w:right w:val="none" w:sz="0" w:space="0" w:color="auto"/>
              </w:divBdr>
            </w:div>
            <w:div w:id="817654333">
              <w:marLeft w:val="0"/>
              <w:marRight w:val="0"/>
              <w:marTop w:val="0"/>
              <w:marBottom w:val="0"/>
              <w:divBdr>
                <w:top w:val="none" w:sz="0" w:space="0" w:color="auto"/>
                <w:left w:val="none" w:sz="0" w:space="0" w:color="auto"/>
                <w:bottom w:val="none" w:sz="0" w:space="0" w:color="auto"/>
                <w:right w:val="none" w:sz="0" w:space="0" w:color="auto"/>
              </w:divBdr>
            </w:div>
            <w:div w:id="1517379828">
              <w:marLeft w:val="0"/>
              <w:marRight w:val="0"/>
              <w:marTop w:val="0"/>
              <w:marBottom w:val="0"/>
              <w:divBdr>
                <w:top w:val="none" w:sz="0" w:space="0" w:color="auto"/>
                <w:left w:val="none" w:sz="0" w:space="0" w:color="auto"/>
                <w:bottom w:val="none" w:sz="0" w:space="0" w:color="auto"/>
                <w:right w:val="none" w:sz="0" w:space="0" w:color="auto"/>
              </w:divBdr>
            </w:div>
            <w:div w:id="277300968">
              <w:marLeft w:val="0"/>
              <w:marRight w:val="0"/>
              <w:marTop w:val="0"/>
              <w:marBottom w:val="0"/>
              <w:divBdr>
                <w:top w:val="none" w:sz="0" w:space="0" w:color="auto"/>
                <w:left w:val="none" w:sz="0" w:space="0" w:color="auto"/>
                <w:bottom w:val="none" w:sz="0" w:space="0" w:color="auto"/>
                <w:right w:val="none" w:sz="0" w:space="0" w:color="auto"/>
              </w:divBdr>
            </w:div>
            <w:div w:id="1605847753">
              <w:marLeft w:val="0"/>
              <w:marRight w:val="0"/>
              <w:marTop w:val="0"/>
              <w:marBottom w:val="0"/>
              <w:divBdr>
                <w:top w:val="none" w:sz="0" w:space="0" w:color="auto"/>
                <w:left w:val="none" w:sz="0" w:space="0" w:color="auto"/>
                <w:bottom w:val="none" w:sz="0" w:space="0" w:color="auto"/>
                <w:right w:val="none" w:sz="0" w:space="0" w:color="auto"/>
              </w:divBdr>
            </w:div>
            <w:div w:id="511529920">
              <w:marLeft w:val="0"/>
              <w:marRight w:val="0"/>
              <w:marTop w:val="0"/>
              <w:marBottom w:val="0"/>
              <w:divBdr>
                <w:top w:val="none" w:sz="0" w:space="0" w:color="auto"/>
                <w:left w:val="none" w:sz="0" w:space="0" w:color="auto"/>
                <w:bottom w:val="none" w:sz="0" w:space="0" w:color="auto"/>
                <w:right w:val="none" w:sz="0" w:space="0" w:color="auto"/>
              </w:divBdr>
            </w:div>
            <w:div w:id="1513959">
              <w:marLeft w:val="0"/>
              <w:marRight w:val="0"/>
              <w:marTop w:val="0"/>
              <w:marBottom w:val="0"/>
              <w:divBdr>
                <w:top w:val="none" w:sz="0" w:space="0" w:color="auto"/>
                <w:left w:val="none" w:sz="0" w:space="0" w:color="auto"/>
                <w:bottom w:val="none" w:sz="0" w:space="0" w:color="auto"/>
                <w:right w:val="none" w:sz="0" w:space="0" w:color="auto"/>
              </w:divBdr>
            </w:div>
            <w:div w:id="1012269518">
              <w:marLeft w:val="0"/>
              <w:marRight w:val="0"/>
              <w:marTop w:val="0"/>
              <w:marBottom w:val="0"/>
              <w:divBdr>
                <w:top w:val="none" w:sz="0" w:space="0" w:color="auto"/>
                <w:left w:val="none" w:sz="0" w:space="0" w:color="auto"/>
                <w:bottom w:val="none" w:sz="0" w:space="0" w:color="auto"/>
                <w:right w:val="none" w:sz="0" w:space="0" w:color="auto"/>
              </w:divBdr>
            </w:div>
            <w:div w:id="1095126972">
              <w:marLeft w:val="0"/>
              <w:marRight w:val="0"/>
              <w:marTop w:val="0"/>
              <w:marBottom w:val="0"/>
              <w:divBdr>
                <w:top w:val="none" w:sz="0" w:space="0" w:color="auto"/>
                <w:left w:val="none" w:sz="0" w:space="0" w:color="auto"/>
                <w:bottom w:val="none" w:sz="0" w:space="0" w:color="auto"/>
                <w:right w:val="none" w:sz="0" w:space="0" w:color="auto"/>
              </w:divBdr>
            </w:div>
            <w:div w:id="300119774">
              <w:marLeft w:val="0"/>
              <w:marRight w:val="0"/>
              <w:marTop w:val="0"/>
              <w:marBottom w:val="0"/>
              <w:divBdr>
                <w:top w:val="none" w:sz="0" w:space="0" w:color="auto"/>
                <w:left w:val="none" w:sz="0" w:space="0" w:color="auto"/>
                <w:bottom w:val="none" w:sz="0" w:space="0" w:color="auto"/>
                <w:right w:val="none" w:sz="0" w:space="0" w:color="auto"/>
              </w:divBdr>
            </w:div>
            <w:div w:id="1346981088">
              <w:marLeft w:val="0"/>
              <w:marRight w:val="0"/>
              <w:marTop w:val="0"/>
              <w:marBottom w:val="0"/>
              <w:divBdr>
                <w:top w:val="none" w:sz="0" w:space="0" w:color="auto"/>
                <w:left w:val="none" w:sz="0" w:space="0" w:color="auto"/>
                <w:bottom w:val="none" w:sz="0" w:space="0" w:color="auto"/>
                <w:right w:val="none" w:sz="0" w:space="0" w:color="auto"/>
              </w:divBdr>
            </w:div>
            <w:div w:id="1526476273">
              <w:marLeft w:val="0"/>
              <w:marRight w:val="0"/>
              <w:marTop w:val="0"/>
              <w:marBottom w:val="0"/>
              <w:divBdr>
                <w:top w:val="none" w:sz="0" w:space="0" w:color="auto"/>
                <w:left w:val="none" w:sz="0" w:space="0" w:color="auto"/>
                <w:bottom w:val="none" w:sz="0" w:space="0" w:color="auto"/>
                <w:right w:val="none" w:sz="0" w:space="0" w:color="auto"/>
              </w:divBdr>
            </w:div>
            <w:div w:id="432942650">
              <w:marLeft w:val="0"/>
              <w:marRight w:val="0"/>
              <w:marTop w:val="0"/>
              <w:marBottom w:val="0"/>
              <w:divBdr>
                <w:top w:val="none" w:sz="0" w:space="0" w:color="auto"/>
                <w:left w:val="none" w:sz="0" w:space="0" w:color="auto"/>
                <w:bottom w:val="none" w:sz="0" w:space="0" w:color="auto"/>
                <w:right w:val="none" w:sz="0" w:space="0" w:color="auto"/>
              </w:divBdr>
            </w:div>
            <w:div w:id="1853303996">
              <w:marLeft w:val="0"/>
              <w:marRight w:val="0"/>
              <w:marTop w:val="0"/>
              <w:marBottom w:val="0"/>
              <w:divBdr>
                <w:top w:val="none" w:sz="0" w:space="0" w:color="auto"/>
                <w:left w:val="none" w:sz="0" w:space="0" w:color="auto"/>
                <w:bottom w:val="none" w:sz="0" w:space="0" w:color="auto"/>
                <w:right w:val="none" w:sz="0" w:space="0" w:color="auto"/>
              </w:divBdr>
            </w:div>
            <w:div w:id="1307854003">
              <w:marLeft w:val="0"/>
              <w:marRight w:val="0"/>
              <w:marTop w:val="0"/>
              <w:marBottom w:val="0"/>
              <w:divBdr>
                <w:top w:val="none" w:sz="0" w:space="0" w:color="auto"/>
                <w:left w:val="none" w:sz="0" w:space="0" w:color="auto"/>
                <w:bottom w:val="none" w:sz="0" w:space="0" w:color="auto"/>
                <w:right w:val="none" w:sz="0" w:space="0" w:color="auto"/>
              </w:divBdr>
            </w:div>
            <w:div w:id="794062394">
              <w:marLeft w:val="0"/>
              <w:marRight w:val="0"/>
              <w:marTop w:val="0"/>
              <w:marBottom w:val="0"/>
              <w:divBdr>
                <w:top w:val="none" w:sz="0" w:space="0" w:color="auto"/>
                <w:left w:val="none" w:sz="0" w:space="0" w:color="auto"/>
                <w:bottom w:val="none" w:sz="0" w:space="0" w:color="auto"/>
                <w:right w:val="none" w:sz="0" w:space="0" w:color="auto"/>
              </w:divBdr>
            </w:div>
            <w:div w:id="1213810711">
              <w:marLeft w:val="0"/>
              <w:marRight w:val="0"/>
              <w:marTop w:val="0"/>
              <w:marBottom w:val="0"/>
              <w:divBdr>
                <w:top w:val="none" w:sz="0" w:space="0" w:color="auto"/>
                <w:left w:val="none" w:sz="0" w:space="0" w:color="auto"/>
                <w:bottom w:val="none" w:sz="0" w:space="0" w:color="auto"/>
                <w:right w:val="none" w:sz="0" w:space="0" w:color="auto"/>
              </w:divBdr>
            </w:div>
            <w:div w:id="912203650">
              <w:marLeft w:val="0"/>
              <w:marRight w:val="0"/>
              <w:marTop w:val="0"/>
              <w:marBottom w:val="0"/>
              <w:divBdr>
                <w:top w:val="none" w:sz="0" w:space="0" w:color="auto"/>
                <w:left w:val="none" w:sz="0" w:space="0" w:color="auto"/>
                <w:bottom w:val="none" w:sz="0" w:space="0" w:color="auto"/>
                <w:right w:val="none" w:sz="0" w:space="0" w:color="auto"/>
              </w:divBdr>
            </w:div>
            <w:div w:id="1034384794">
              <w:marLeft w:val="0"/>
              <w:marRight w:val="0"/>
              <w:marTop w:val="0"/>
              <w:marBottom w:val="0"/>
              <w:divBdr>
                <w:top w:val="none" w:sz="0" w:space="0" w:color="auto"/>
                <w:left w:val="none" w:sz="0" w:space="0" w:color="auto"/>
                <w:bottom w:val="none" w:sz="0" w:space="0" w:color="auto"/>
                <w:right w:val="none" w:sz="0" w:space="0" w:color="auto"/>
              </w:divBdr>
            </w:div>
            <w:div w:id="1157460036">
              <w:marLeft w:val="0"/>
              <w:marRight w:val="0"/>
              <w:marTop w:val="0"/>
              <w:marBottom w:val="0"/>
              <w:divBdr>
                <w:top w:val="none" w:sz="0" w:space="0" w:color="auto"/>
                <w:left w:val="none" w:sz="0" w:space="0" w:color="auto"/>
                <w:bottom w:val="none" w:sz="0" w:space="0" w:color="auto"/>
                <w:right w:val="none" w:sz="0" w:space="0" w:color="auto"/>
              </w:divBdr>
            </w:div>
            <w:div w:id="2076736279">
              <w:marLeft w:val="0"/>
              <w:marRight w:val="0"/>
              <w:marTop w:val="0"/>
              <w:marBottom w:val="0"/>
              <w:divBdr>
                <w:top w:val="none" w:sz="0" w:space="0" w:color="auto"/>
                <w:left w:val="none" w:sz="0" w:space="0" w:color="auto"/>
                <w:bottom w:val="none" w:sz="0" w:space="0" w:color="auto"/>
                <w:right w:val="none" w:sz="0" w:space="0" w:color="auto"/>
              </w:divBdr>
            </w:div>
            <w:div w:id="1090471684">
              <w:marLeft w:val="0"/>
              <w:marRight w:val="0"/>
              <w:marTop w:val="0"/>
              <w:marBottom w:val="0"/>
              <w:divBdr>
                <w:top w:val="none" w:sz="0" w:space="0" w:color="auto"/>
                <w:left w:val="none" w:sz="0" w:space="0" w:color="auto"/>
                <w:bottom w:val="none" w:sz="0" w:space="0" w:color="auto"/>
                <w:right w:val="none" w:sz="0" w:space="0" w:color="auto"/>
              </w:divBdr>
            </w:div>
            <w:div w:id="1926307760">
              <w:marLeft w:val="0"/>
              <w:marRight w:val="0"/>
              <w:marTop w:val="0"/>
              <w:marBottom w:val="0"/>
              <w:divBdr>
                <w:top w:val="none" w:sz="0" w:space="0" w:color="auto"/>
                <w:left w:val="none" w:sz="0" w:space="0" w:color="auto"/>
                <w:bottom w:val="none" w:sz="0" w:space="0" w:color="auto"/>
                <w:right w:val="none" w:sz="0" w:space="0" w:color="auto"/>
              </w:divBdr>
            </w:div>
            <w:div w:id="1039547339">
              <w:marLeft w:val="0"/>
              <w:marRight w:val="0"/>
              <w:marTop w:val="0"/>
              <w:marBottom w:val="0"/>
              <w:divBdr>
                <w:top w:val="none" w:sz="0" w:space="0" w:color="auto"/>
                <w:left w:val="none" w:sz="0" w:space="0" w:color="auto"/>
                <w:bottom w:val="none" w:sz="0" w:space="0" w:color="auto"/>
                <w:right w:val="none" w:sz="0" w:space="0" w:color="auto"/>
              </w:divBdr>
            </w:div>
            <w:div w:id="1820683045">
              <w:marLeft w:val="0"/>
              <w:marRight w:val="0"/>
              <w:marTop w:val="0"/>
              <w:marBottom w:val="0"/>
              <w:divBdr>
                <w:top w:val="none" w:sz="0" w:space="0" w:color="auto"/>
                <w:left w:val="none" w:sz="0" w:space="0" w:color="auto"/>
                <w:bottom w:val="none" w:sz="0" w:space="0" w:color="auto"/>
                <w:right w:val="none" w:sz="0" w:space="0" w:color="auto"/>
              </w:divBdr>
            </w:div>
            <w:div w:id="190000072">
              <w:marLeft w:val="0"/>
              <w:marRight w:val="0"/>
              <w:marTop w:val="0"/>
              <w:marBottom w:val="0"/>
              <w:divBdr>
                <w:top w:val="none" w:sz="0" w:space="0" w:color="auto"/>
                <w:left w:val="none" w:sz="0" w:space="0" w:color="auto"/>
                <w:bottom w:val="none" w:sz="0" w:space="0" w:color="auto"/>
                <w:right w:val="none" w:sz="0" w:space="0" w:color="auto"/>
              </w:divBdr>
            </w:div>
            <w:div w:id="652175064">
              <w:marLeft w:val="0"/>
              <w:marRight w:val="0"/>
              <w:marTop w:val="0"/>
              <w:marBottom w:val="0"/>
              <w:divBdr>
                <w:top w:val="none" w:sz="0" w:space="0" w:color="auto"/>
                <w:left w:val="none" w:sz="0" w:space="0" w:color="auto"/>
                <w:bottom w:val="none" w:sz="0" w:space="0" w:color="auto"/>
                <w:right w:val="none" w:sz="0" w:space="0" w:color="auto"/>
              </w:divBdr>
            </w:div>
            <w:div w:id="228270509">
              <w:marLeft w:val="0"/>
              <w:marRight w:val="0"/>
              <w:marTop w:val="0"/>
              <w:marBottom w:val="0"/>
              <w:divBdr>
                <w:top w:val="none" w:sz="0" w:space="0" w:color="auto"/>
                <w:left w:val="none" w:sz="0" w:space="0" w:color="auto"/>
                <w:bottom w:val="none" w:sz="0" w:space="0" w:color="auto"/>
                <w:right w:val="none" w:sz="0" w:space="0" w:color="auto"/>
              </w:divBdr>
            </w:div>
            <w:div w:id="93795483">
              <w:marLeft w:val="0"/>
              <w:marRight w:val="0"/>
              <w:marTop w:val="0"/>
              <w:marBottom w:val="0"/>
              <w:divBdr>
                <w:top w:val="none" w:sz="0" w:space="0" w:color="auto"/>
                <w:left w:val="none" w:sz="0" w:space="0" w:color="auto"/>
                <w:bottom w:val="none" w:sz="0" w:space="0" w:color="auto"/>
                <w:right w:val="none" w:sz="0" w:space="0" w:color="auto"/>
              </w:divBdr>
            </w:div>
            <w:div w:id="608777098">
              <w:marLeft w:val="0"/>
              <w:marRight w:val="0"/>
              <w:marTop w:val="0"/>
              <w:marBottom w:val="0"/>
              <w:divBdr>
                <w:top w:val="none" w:sz="0" w:space="0" w:color="auto"/>
                <w:left w:val="none" w:sz="0" w:space="0" w:color="auto"/>
                <w:bottom w:val="none" w:sz="0" w:space="0" w:color="auto"/>
                <w:right w:val="none" w:sz="0" w:space="0" w:color="auto"/>
              </w:divBdr>
            </w:div>
            <w:div w:id="1560281280">
              <w:marLeft w:val="0"/>
              <w:marRight w:val="0"/>
              <w:marTop w:val="0"/>
              <w:marBottom w:val="0"/>
              <w:divBdr>
                <w:top w:val="none" w:sz="0" w:space="0" w:color="auto"/>
                <w:left w:val="none" w:sz="0" w:space="0" w:color="auto"/>
                <w:bottom w:val="none" w:sz="0" w:space="0" w:color="auto"/>
                <w:right w:val="none" w:sz="0" w:space="0" w:color="auto"/>
              </w:divBdr>
            </w:div>
            <w:div w:id="1595673531">
              <w:marLeft w:val="0"/>
              <w:marRight w:val="0"/>
              <w:marTop w:val="0"/>
              <w:marBottom w:val="0"/>
              <w:divBdr>
                <w:top w:val="none" w:sz="0" w:space="0" w:color="auto"/>
                <w:left w:val="none" w:sz="0" w:space="0" w:color="auto"/>
                <w:bottom w:val="none" w:sz="0" w:space="0" w:color="auto"/>
                <w:right w:val="none" w:sz="0" w:space="0" w:color="auto"/>
              </w:divBdr>
            </w:div>
            <w:div w:id="322010409">
              <w:marLeft w:val="0"/>
              <w:marRight w:val="0"/>
              <w:marTop w:val="0"/>
              <w:marBottom w:val="0"/>
              <w:divBdr>
                <w:top w:val="none" w:sz="0" w:space="0" w:color="auto"/>
                <w:left w:val="none" w:sz="0" w:space="0" w:color="auto"/>
                <w:bottom w:val="none" w:sz="0" w:space="0" w:color="auto"/>
                <w:right w:val="none" w:sz="0" w:space="0" w:color="auto"/>
              </w:divBdr>
            </w:div>
            <w:div w:id="1110972723">
              <w:marLeft w:val="0"/>
              <w:marRight w:val="0"/>
              <w:marTop w:val="0"/>
              <w:marBottom w:val="0"/>
              <w:divBdr>
                <w:top w:val="none" w:sz="0" w:space="0" w:color="auto"/>
                <w:left w:val="none" w:sz="0" w:space="0" w:color="auto"/>
                <w:bottom w:val="none" w:sz="0" w:space="0" w:color="auto"/>
                <w:right w:val="none" w:sz="0" w:space="0" w:color="auto"/>
              </w:divBdr>
            </w:div>
            <w:div w:id="1253244969">
              <w:marLeft w:val="0"/>
              <w:marRight w:val="0"/>
              <w:marTop w:val="0"/>
              <w:marBottom w:val="0"/>
              <w:divBdr>
                <w:top w:val="none" w:sz="0" w:space="0" w:color="auto"/>
                <w:left w:val="none" w:sz="0" w:space="0" w:color="auto"/>
                <w:bottom w:val="none" w:sz="0" w:space="0" w:color="auto"/>
                <w:right w:val="none" w:sz="0" w:space="0" w:color="auto"/>
              </w:divBdr>
            </w:div>
            <w:div w:id="665322381">
              <w:marLeft w:val="0"/>
              <w:marRight w:val="0"/>
              <w:marTop w:val="0"/>
              <w:marBottom w:val="0"/>
              <w:divBdr>
                <w:top w:val="none" w:sz="0" w:space="0" w:color="auto"/>
                <w:left w:val="none" w:sz="0" w:space="0" w:color="auto"/>
                <w:bottom w:val="none" w:sz="0" w:space="0" w:color="auto"/>
                <w:right w:val="none" w:sz="0" w:space="0" w:color="auto"/>
              </w:divBdr>
            </w:div>
            <w:div w:id="1227032615">
              <w:marLeft w:val="0"/>
              <w:marRight w:val="0"/>
              <w:marTop w:val="0"/>
              <w:marBottom w:val="0"/>
              <w:divBdr>
                <w:top w:val="none" w:sz="0" w:space="0" w:color="auto"/>
                <w:left w:val="none" w:sz="0" w:space="0" w:color="auto"/>
                <w:bottom w:val="none" w:sz="0" w:space="0" w:color="auto"/>
                <w:right w:val="none" w:sz="0" w:space="0" w:color="auto"/>
              </w:divBdr>
            </w:div>
            <w:div w:id="940720966">
              <w:marLeft w:val="0"/>
              <w:marRight w:val="0"/>
              <w:marTop w:val="0"/>
              <w:marBottom w:val="0"/>
              <w:divBdr>
                <w:top w:val="none" w:sz="0" w:space="0" w:color="auto"/>
                <w:left w:val="none" w:sz="0" w:space="0" w:color="auto"/>
                <w:bottom w:val="none" w:sz="0" w:space="0" w:color="auto"/>
                <w:right w:val="none" w:sz="0" w:space="0" w:color="auto"/>
              </w:divBdr>
            </w:div>
            <w:div w:id="1811242606">
              <w:marLeft w:val="0"/>
              <w:marRight w:val="0"/>
              <w:marTop w:val="0"/>
              <w:marBottom w:val="0"/>
              <w:divBdr>
                <w:top w:val="none" w:sz="0" w:space="0" w:color="auto"/>
                <w:left w:val="none" w:sz="0" w:space="0" w:color="auto"/>
                <w:bottom w:val="none" w:sz="0" w:space="0" w:color="auto"/>
                <w:right w:val="none" w:sz="0" w:space="0" w:color="auto"/>
              </w:divBdr>
            </w:div>
            <w:div w:id="1212884098">
              <w:marLeft w:val="0"/>
              <w:marRight w:val="0"/>
              <w:marTop w:val="0"/>
              <w:marBottom w:val="0"/>
              <w:divBdr>
                <w:top w:val="none" w:sz="0" w:space="0" w:color="auto"/>
                <w:left w:val="none" w:sz="0" w:space="0" w:color="auto"/>
                <w:bottom w:val="none" w:sz="0" w:space="0" w:color="auto"/>
                <w:right w:val="none" w:sz="0" w:space="0" w:color="auto"/>
              </w:divBdr>
            </w:div>
            <w:div w:id="586503651">
              <w:marLeft w:val="0"/>
              <w:marRight w:val="0"/>
              <w:marTop w:val="0"/>
              <w:marBottom w:val="0"/>
              <w:divBdr>
                <w:top w:val="none" w:sz="0" w:space="0" w:color="auto"/>
                <w:left w:val="none" w:sz="0" w:space="0" w:color="auto"/>
                <w:bottom w:val="none" w:sz="0" w:space="0" w:color="auto"/>
                <w:right w:val="none" w:sz="0" w:space="0" w:color="auto"/>
              </w:divBdr>
            </w:div>
            <w:div w:id="327832717">
              <w:marLeft w:val="0"/>
              <w:marRight w:val="0"/>
              <w:marTop w:val="0"/>
              <w:marBottom w:val="0"/>
              <w:divBdr>
                <w:top w:val="none" w:sz="0" w:space="0" w:color="auto"/>
                <w:left w:val="none" w:sz="0" w:space="0" w:color="auto"/>
                <w:bottom w:val="none" w:sz="0" w:space="0" w:color="auto"/>
                <w:right w:val="none" w:sz="0" w:space="0" w:color="auto"/>
              </w:divBdr>
            </w:div>
            <w:div w:id="1322470349">
              <w:marLeft w:val="0"/>
              <w:marRight w:val="0"/>
              <w:marTop w:val="0"/>
              <w:marBottom w:val="0"/>
              <w:divBdr>
                <w:top w:val="none" w:sz="0" w:space="0" w:color="auto"/>
                <w:left w:val="none" w:sz="0" w:space="0" w:color="auto"/>
                <w:bottom w:val="none" w:sz="0" w:space="0" w:color="auto"/>
                <w:right w:val="none" w:sz="0" w:space="0" w:color="auto"/>
              </w:divBdr>
            </w:div>
            <w:div w:id="520825317">
              <w:marLeft w:val="0"/>
              <w:marRight w:val="0"/>
              <w:marTop w:val="0"/>
              <w:marBottom w:val="0"/>
              <w:divBdr>
                <w:top w:val="none" w:sz="0" w:space="0" w:color="auto"/>
                <w:left w:val="none" w:sz="0" w:space="0" w:color="auto"/>
                <w:bottom w:val="none" w:sz="0" w:space="0" w:color="auto"/>
                <w:right w:val="none" w:sz="0" w:space="0" w:color="auto"/>
              </w:divBdr>
            </w:div>
            <w:div w:id="1102383219">
              <w:marLeft w:val="0"/>
              <w:marRight w:val="0"/>
              <w:marTop w:val="0"/>
              <w:marBottom w:val="0"/>
              <w:divBdr>
                <w:top w:val="none" w:sz="0" w:space="0" w:color="auto"/>
                <w:left w:val="none" w:sz="0" w:space="0" w:color="auto"/>
                <w:bottom w:val="none" w:sz="0" w:space="0" w:color="auto"/>
                <w:right w:val="none" w:sz="0" w:space="0" w:color="auto"/>
              </w:divBdr>
            </w:div>
            <w:div w:id="1026829153">
              <w:marLeft w:val="0"/>
              <w:marRight w:val="0"/>
              <w:marTop w:val="0"/>
              <w:marBottom w:val="0"/>
              <w:divBdr>
                <w:top w:val="none" w:sz="0" w:space="0" w:color="auto"/>
                <w:left w:val="none" w:sz="0" w:space="0" w:color="auto"/>
                <w:bottom w:val="none" w:sz="0" w:space="0" w:color="auto"/>
                <w:right w:val="none" w:sz="0" w:space="0" w:color="auto"/>
              </w:divBdr>
            </w:div>
            <w:div w:id="708996074">
              <w:marLeft w:val="0"/>
              <w:marRight w:val="0"/>
              <w:marTop w:val="0"/>
              <w:marBottom w:val="0"/>
              <w:divBdr>
                <w:top w:val="none" w:sz="0" w:space="0" w:color="auto"/>
                <w:left w:val="none" w:sz="0" w:space="0" w:color="auto"/>
                <w:bottom w:val="none" w:sz="0" w:space="0" w:color="auto"/>
                <w:right w:val="none" w:sz="0" w:space="0" w:color="auto"/>
              </w:divBdr>
            </w:div>
            <w:div w:id="578910492">
              <w:marLeft w:val="0"/>
              <w:marRight w:val="0"/>
              <w:marTop w:val="0"/>
              <w:marBottom w:val="0"/>
              <w:divBdr>
                <w:top w:val="none" w:sz="0" w:space="0" w:color="auto"/>
                <w:left w:val="none" w:sz="0" w:space="0" w:color="auto"/>
                <w:bottom w:val="none" w:sz="0" w:space="0" w:color="auto"/>
                <w:right w:val="none" w:sz="0" w:space="0" w:color="auto"/>
              </w:divBdr>
            </w:div>
            <w:div w:id="1475176110">
              <w:marLeft w:val="0"/>
              <w:marRight w:val="0"/>
              <w:marTop w:val="0"/>
              <w:marBottom w:val="0"/>
              <w:divBdr>
                <w:top w:val="none" w:sz="0" w:space="0" w:color="auto"/>
                <w:left w:val="none" w:sz="0" w:space="0" w:color="auto"/>
                <w:bottom w:val="none" w:sz="0" w:space="0" w:color="auto"/>
                <w:right w:val="none" w:sz="0" w:space="0" w:color="auto"/>
              </w:divBdr>
            </w:div>
            <w:div w:id="1400320765">
              <w:marLeft w:val="0"/>
              <w:marRight w:val="0"/>
              <w:marTop w:val="0"/>
              <w:marBottom w:val="0"/>
              <w:divBdr>
                <w:top w:val="none" w:sz="0" w:space="0" w:color="auto"/>
                <w:left w:val="none" w:sz="0" w:space="0" w:color="auto"/>
                <w:bottom w:val="none" w:sz="0" w:space="0" w:color="auto"/>
                <w:right w:val="none" w:sz="0" w:space="0" w:color="auto"/>
              </w:divBdr>
            </w:div>
            <w:div w:id="838739956">
              <w:marLeft w:val="0"/>
              <w:marRight w:val="0"/>
              <w:marTop w:val="0"/>
              <w:marBottom w:val="0"/>
              <w:divBdr>
                <w:top w:val="none" w:sz="0" w:space="0" w:color="auto"/>
                <w:left w:val="none" w:sz="0" w:space="0" w:color="auto"/>
                <w:bottom w:val="none" w:sz="0" w:space="0" w:color="auto"/>
                <w:right w:val="none" w:sz="0" w:space="0" w:color="auto"/>
              </w:divBdr>
            </w:div>
            <w:div w:id="1436755614">
              <w:marLeft w:val="0"/>
              <w:marRight w:val="0"/>
              <w:marTop w:val="0"/>
              <w:marBottom w:val="0"/>
              <w:divBdr>
                <w:top w:val="none" w:sz="0" w:space="0" w:color="auto"/>
                <w:left w:val="none" w:sz="0" w:space="0" w:color="auto"/>
                <w:bottom w:val="none" w:sz="0" w:space="0" w:color="auto"/>
                <w:right w:val="none" w:sz="0" w:space="0" w:color="auto"/>
              </w:divBdr>
            </w:div>
            <w:div w:id="52510923">
              <w:marLeft w:val="0"/>
              <w:marRight w:val="0"/>
              <w:marTop w:val="0"/>
              <w:marBottom w:val="0"/>
              <w:divBdr>
                <w:top w:val="none" w:sz="0" w:space="0" w:color="auto"/>
                <w:left w:val="none" w:sz="0" w:space="0" w:color="auto"/>
                <w:bottom w:val="none" w:sz="0" w:space="0" w:color="auto"/>
                <w:right w:val="none" w:sz="0" w:space="0" w:color="auto"/>
              </w:divBdr>
            </w:div>
            <w:div w:id="1488282359">
              <w:marLeft w:val="0"/>
              <w:marRight w:val="0"/>
              <w:marTop w:val="0"/>
              <w:marBottom w:val="0"/>
              <w:divBdr>
                <w:top w:val="none" w:sz="0" w:space="0" w:color="auto"/>
                <w:left w:val="none" w:sz="0" w:space="0" w:color="auto"/>
                <w:bottom w:val="none" w:sz="0" w:space="0" w:color="auto"/>
                <w:right w:val="none" w:sz="0" w:space="0" w:color="auto"/>
              </w:divBdr>
            </w:div>
            <w:div w:id="934898589">
              <w:marLeft w:val="0"/>
              <w:marRight w:val="0"/>
              <w:marTop w:val="0"/>
              <w:marBottom w:val="0"/>
              <w:divBdr>
                <w:top w:val="none" w:sz="0" w:space="0" w:color="auto"/>
                <w:left w:val="none" w:sz="0" w:space="0" w:color="auto"/>
                <w:bottom w:val="none" w:sz="0" w:space="0" w:color="auto"/>
                <w:right w:val="none" w:sz="0" w:space="0" w:color="auto"/>
              </w:divBdr>
            </w:div>
            <w:div w:id="70927315">
              <w:marLeft w:val="0"/>
              <w:marRight w:val="0"/>
              <w:marTop w:val="0"/>
              <w:marBottom w:val="0"/>
              <w:divBdr>
                <w:top w:val="none" w:sz="0" w:space="0" w:color="auto"/>
                <w:left w:val="none" w:sz="0" w:space="0" w:color="auto"/>
                <w:bottom w:val="none" w:sz="0" w:space="0" w:color="auto"/>
                <w:right w:val="none" w:sz="0" w:space="0" w:color="auto"/>
              </w:divBdr>
            </w:div>
            <w:div w:id="599605753">
              <w:marLeft w:val="0"/>
              <w:marRight w:val="0"/>
              <w:marTop w:val="0"/>
              <w:marBottom w:val="0"/>
              <w:divBdr>
                <w:top w:val="none" w:sz="0" w:space="0" w:color="auto"/>
                <w:left w:val="none" w:sz="0" w:space="0" w:color="auto"/>
                <w:bottom w:val="none" w:sz="0" w:space="0" w:color="auto"/>
                <w:right w:val="none" w:sz="0" w:space="0" w:color="auto"/>
              </w:divBdr>
            </w:div>
            <w:div w:id="397673103">
              <w:marLeft w:val="0"/>
              <w:marRight w:val="0"/>
              <w:marTop w:val="0"/>
              <w:marBottom w:val="0"/>
              <w:divBdr>
                <w:top w:val="none" w:sz="0" w:space="0" w:color="auto"/>
                <w:left w:val="none" w:sz="0" w:space="0" w:color="auto"/>
                <w:bottom w:val="none" w:sz="0" w:space="0" w:color="auto"/>
                <w:right w:val="none" w:sz="0" w:space="0" w:color="auto"/>
              </w:divBdr>
            </w:div>
            <w:div w:id="645279724">
              <w:marLeft w:val="0"/>
              <w:marRight w:val="0"/>
              <w:marTop w:val="0"/>
              <w:marBottom w:val="0"/>
              <w:divBdr>
                <w:top w:val="none" w:sz="0" w:space="0" w:color="auto"/>
                <w:left w:val="none" w:sz="0" w:space="0" w:color="auto"/>
                <w:bottom w:val="none" w:sz="0" w:space="0" w:color="auto"/>
                <w:right w:val="none" w:sz="0" w:space="0" w:color="auto"/>
              </w:divBdr>
            </w:div>
            <w:div w:id="216823732">
              <w:marLeft w:val="0"/>
              <w:marRight w:val="0"/>
              <w:marTop w:val="0"/>
              <w:marBottom w:val="0"/>
              <w:divBdr>
                <w:top w:val="none" w:sz="0" w:space="0" w:color="auto"/>
                <w:left w:val="none" w:sz="0" w:space="0" w:color="auto"/>
                <w:bottom w:val="none" w:sz="0" w:space="0" w:color="auto"/>
                <w:right w:val="none" w:sz="0" w:space="0" w:color="auto"/>
              </w:divBdr>
            </w:div>
            <w:div w:id="1672026977">
              <w:marLeft w:val="0"/>
              <w:marRight w:val="0"/>
              <w:marTop w:val="0"/>
              <w:marBottom w:val="0"/>
              <w:divBdr>
                <w:top w:val="none" w:sz="0" w:space="0" w:color="auto"/>
                <w:left w:val="none" w:sz="0" w:space="0" w:color="auto"/>
                <w:bottom w:val="none" w:sz="0" w:space="0" w:color="auto"/>
                <w:right w:val="none" w:sz="0" w:space="0" w:color="auto"/>
              </w:divBdr>
            </w:div>
            <w:div w:id="1892299587">
              <w:marLeft w:val="0"/>
              <w:marRight w:val="0"/>
              <w:marTop w:val="0"/>
              <w:marBottom w:val="0"/>
              <w:divBdr>
                <w:top w:val="none" w:sz="0" w:space="0" w:color="auto"/>
                <w:left w:val="none" w:sz="0" w:space="0" w:color="auto"/>
                <w:bottom w:val="none" w:sz="0" w:space="0" w:color="auto"/>
                <w:right w:val="none" w:sz="0" w:space="0" w:color="auto"/>
              </w:divBdr>
            </w:div>
            <w:div w:id="942880890">
              <w:marLeft w:val="0"/>
              <w:marRight w:val="0"/>
              <w:marTop w:val="0"/>
              <w:marBottom w:val="0"/>
              <w:divBdr>
                <w:top w:val="none" w:sz="0" w:space="0" w:color="auto"/>
                <w:left w:val="none" w:sz="0" w:space="0" w:color="auto"/>
                <w:bottom w:val="none" w:sz="0" w:space="0" w:color="auto"/>
                <w:right w:val="none" w:sz="0" w:space="0" w:color="auto"/>
              </w:divBdr>
            </w:div>
            <w:div w:id="802308155">
              <w:marLeft w:val="0"/>
              <w:marRight w:val="0"/>
              <w:marTop w:val="0"/>
              <w:marBottom w:val="0"/>
              <w:divBdr>
                <w:top w:val="none" w:sz="0" w:space="0" w:color="auto"/>
                <w:left w:val="none" w:sz="0" w:space="0" w:color="auto"/>
                <w:bottom w:val="none" w:sz="0" w:space="0" w:color="auto"/>
                <w:right w:val="none" w:sz="0" w:space="0" w:color="auto"/>
              </w:divBdr>
            </w:div>
            <w:div w:id="986086940">
              <w:marLeft w:val="0"/>
              <w:marRight w:val="0"/>
              <w:marTop w:val="0"/>
              <w:marBottom w:val="0"/>
              <w:divBdr>
                <w:top w:val="none" w:sz="0" w:space="0" w:color="auto"/>
                <w:left w:val="none" w:sz="0" w:space="0" w:color="auto"/>
                <w:bottom w:val="none" w:sz="0" w:space="0" w:color="auto"/>
                <w:right w:val="none" w:sz="0" w:space="0" w:color="auto"/>
              </w:divBdr>
            </w:div>
            <w:div w:id="406348944">
              <w:marLeft w:val="0"/>
              <w:marRight w:val="0"/>
              <w:marTop w:val="0"/>
              <w:marBottom w:val="0"/>
              <w:divBdr>
                <w:top w:val="none" w:sz="0" w:space="0" w:color="auto"/>
                <w:left w:val="none" w:sz="0" w:space="0" w:color="auto"/>
                <w:bottom w:val="none" w:sz="0" w:space="0" w:color="auto"/>
                <w:right w:val="none" w:sz="0" w:space="0" w:color="auto"/>
              </w:divBdr>
            </w:div>
            <w:div w:id="399408026">
              <w:marLeft w:val="0"/>
              <w:marRight w:val="0"/>
              <w:marTop w:val="0"/>
              <w:marBottom w:val="0"/>
              <w:divBdr>
                <w:top w:val="none" w:sz="0" w:space="0" w:color="auto"/>
                <w:left w:val="none" w:sz="0" w:space="0" w:color="auto"/>
                <w:bottom w:val="none" w:sz="0" w:space="0" w:color="auto"/>
                <w:right w:val="none" w:sz="0" w:space="0" w:color="auto"/>
              </w:divBdr>
            </w:div>
            <w:div w:id="1810245433">
              <w:marLeft w:val="0"/>
              <w:marRight w:val="0"/>
              <w:marTop w:val="0"/>
              <w:marBottom w:val="0"/>
              <w:divBdr>
                <w:top w:val="none" w:sz="0" w:space="0" w:color="auto"/>
                <w:left w:val="none" w:sz="0" w:space="0" w:color="auto"/>
                <w:bottom w:val="none" w:sz="0" w:space="0" w:color="auto"/>
                <w:right w:val="none" w:sz="0" w:space="0" w:color="auto"/>
              </w:divBdr>
            </w:div>
            <w:div w:id="1199247103">
              <w:marLeft w:val="0"/>
              <w:marRight w:val="0"/>
              <w:marTop w:val="0"/>
              <w:marBottom w:val="0"/>
              <w:divBdr>
                <w:top w:val="none" w:sz="0" w:space="0" w:color="auto"/>
                <w:left w:val="none" w:sz="0" w:space="0" w:color="auto"/>
                <w:bottom w:val="none" w:sz="0" w:space="0" w:color="auto"/>
                <w:right w:val="none" w:sz="0" w:space="0" w:color="auto"/>
              </w:divBdr>
            </w:div>
            <w:div w:id="1244340812">
              <w:marLeft w:val="0"/>
              <w:marRight w:val="0"/>
              <w:marTop w:val="0"/>
              <w:marBottom w:val="0"/>
              <w:divBdr>
                <w:top w:val="none" w:sz="0" w:space="0" w:color="auto"/>
                <w:left w:val="none" w:sz="0" w:space="0" w:color="auto"/>
                <w:bottom w:val="none" w:sz="0" w:space="0" w:color="auto"/>
                <w:right w:val="none" w:sz="0" w:space="0" w:color="auto"/>
              </w:divBdr>
            </w:div>
            <w:div w:id="1092823124">
              <w:marLeft w:val="0"/>
              <w:marRight w:val="0"/>
              <w:marTop w:val="0"/>
              <w:marBottom w:val="0"/>
              <w:divBdr>
                <w:top w:val="none" w:sz="0" w:space="0" w:color="auto"/>
                <w:left w:val="none" w:sz="0" w:space="0" w:color="auto"/>
                <w:bottom w:val="none" w:sz="0" w:space="0" w:color="auto"/>
                <w:right w:val="none" w:sz="0" w:space="0" w:color="auto"/>
              </w:divBdr>
            </w:div>
            <w:div w:id="854342174">
              <w:marLeft w:val="0"/>
              <w:marRight w:val="0"/>
              <w:marTop w:val="0"/>
              <w:marBottom w:val="0"/>
              <w:divBdr>
                <w:top w:val="none" w:sz="0" w:space="0" w:color="auto"/>
                <w:left w:val="none" w:sz="0" w:space="0" w:color="auto"/>
                <w:bottom w:val="none" w:sz="0" w:space="0" w:color="auto"/>
                <w:right w:val="none" w:sz="0" w:space="0" w:color="auto"/>
              </w:divBdr>
            </w:div>
            <w:div w:id="564337558">
              <w:marLeft w:val="0"/>
              <w:marRight w:val="0"/>
              <w:marTop w:val="0"/>
              <w:marBottom w:val="0"/>
              <w:divBdr>
                <w:top w:val="none" w:sz="0" w:space="0" w:color="auto"/>
                <w:left w:val="none" w:sz="0" w:space="0" w:color="auto"/>
                <w:bottom w:val="none" w:sz="0" w:space="0" w:color="auto"/>
                <w:right w:val="none" w:sz="0" w:space="0" w:color="auto"/>
              </w:divBdr>
            </w:div>
            <w:div w:id="1195312560">
              <w:marLeft w:val="0"/>
              <w:marRight w:val="0"/>
              <w:marTop w:val="0"/>
              <w:marBottom w:val="0"/>
              <w:divBdr>
                <w:top w:val="none" w:sz="0" w:space="0" w:color="auto"/>
                <w:left w:val="none" w:sz="0" w:space="0" w:color="auto"/>
                <w:bottom w:val="none" w:sz="0" w:space="0" w:color="auto"/>
                <w:right w:val="none" w:sz="0" w:space="0" w:color="auto"/>
              </w:divBdr>
            </w:div>
            <w:div w:id="775752904">
              <w:marLeft w:val="0"/>
              <w:marRight w:val="0"/>
              <w:marTop w:val="0"/>
              <w:marBottom w:val="0"/>
              <w:divBdr>
                <w:top w:val="none" w:sz="0" w:space="0" w:color="auto"/>
                <w:left w:val="none" w:sz="0" w:space="0" w:color="auto"/>
                <w:bottom w:val="none" w:sz="0" w:space="0" w:color="auto"/>
                <w:right w:val="none" w:sz="0" w:space="0" w:color="auto"/>
              </w:divBdr>
            </w:div>
            <w:div w:id="1380325485">
              <w:marLeft w:val="0"/>
              <w:marRight w:val="0"/>
              <w:marTop w:val="0"/>
              <w:marBottom w:val="0"/>
              <w:divBdr>
                <w:top w:val="none" w:sz="0" w:space="0" w:color="auto"/>
                <w:left w:val="none" w:sz="0" w:space="0" w:color="auto"/>
                <w:bottom w:val="none" w:sz="0" w:space="0" w:color="auto"/>
                <w:right w:val="none" w:sz="0" w:space="0" w:color="auto"/>
              </w:divBdr>
            </w:div>
            <w:div w:id="560021690">
              <w:marLeft w:val="0"/>
              <w:marRight w:val="0"/>
              <w:marTop w:val="0"/>
              <w:marBottom w:val="0"/>
              <w:divBdr>
                <w:top w:val="none" w:sz="0" w:space="0" w:color="auto"/>
                <w:left w:val="none" w:sz="0" w:space="0" w:color="auto"/>
                <w:bottom w:val="none" w:sz="0" w:space="0" w:color="auto"/>
                <w:right w:val="none" w:sz="0" w:space="0" w:color="auto"/>
              </w:divBdr>
            </w:div>
            <w:div w:id="1160924857">
              <w:marLeft w:val="0"/>
              <w:marRight w:val="0"/>
              <w:marTop w:val="0"/>
              <w:marBottom w:val="0"/>
              <w:divBdr>
                <w:top w:val="none" w:sz="0" w:space="0" w:color="auto"/>
                <w:left w:val="none" w:sz="0" w:space="0" w:color="auto"/>
                <w:bottom w:val="none" w:sz="0" w:space="0" w:color="auto"/>
                <w:right w:val="none" w:sz="0" w:space="0" w:color="auto"/>
              </w:divBdr>
            </w:div>
            <w:div w:id="999193138">
              <w:marLeft w:val="0"/>
              <w:marRight w:val="0"/>
              <w:marTop w:val="0"/>
              <w:marBottom w:val="0"/>
              <w:divBdr>
                <w:top w:val="none" w:sz="0" w:space="0" w:color="auto"/>
                <w:left w:val="none" w:sz="0" w:space="0" w:color="auto"/>
                <w:bottom w:val="none" w:sz="0" w:space="0" w:color="auto"/>
                <w:right w:val="none" w:sz="0" w:space="0" w:color="auto"/>
              </w:divBdr>
            </w:div>
            <w:div w:id="25064878">
              <w:marLeft w:val="0"/>
              <w:marRight w:val="0"/>
              <w:marTop w:val="0"/>
              <w:marBottom w:val="0"/>
              <w:divBdr>
                <w:top w:val="none" w:sz="0" w:space="0" w:color="auto"/>
                <w:left w:val="none" w:sz="0" w:space="0" w:color="auto"/>
                <w:bottom w:val="none" w:sz="0" w:space="0" w:color="auto"/>
                <w:right w:val="none" w:sz="0" w:space="0" w:color="auto"/>
              </w:divBdr>
            </w:div>
            <w:div w:id="959337763">
              <w:marLeft w:val="0"/>
              <w:marRight w:val="0"/>
              <w:marTop w:val="0"/>
              <w:marBottom w:val="0"/>
              <w:divBdr>
                <w:top w:val="none" w:sz="0" w:space="0" w:color="auto"/>
                <w:left w:val="none" w:sz="0" w:space="0" w:color="auto"/>
                <w:bottom w:val="none" w:sz="0" w:space="0" w:color="auto"/>
                <w:right w:val="none" w:sz="0" w:space="0" w:color="auto"/>
              </w:divBdr>
            </w:div>
            <w:div w:id="1162357153">
              <w:marLeft w:val="0"/>
              <w:marRight w:val="0"/>
              <w:marTop w:val="0"/>
              <w:marBottom w:val="0"/>
              <w:divBdr>
                <w:top w:val="none" w:sz="0" w:space="0" w:color="auto"/>
                <w:left w:val="none" w:sz="0" w:space="0" w:color="auto"/>
                <w:bottom w:val="none" w:sz="0" w:space="0" w:color="auto"/>
                <w:right w:val="none" w:sz="0" w:space="0" w:color="auto"/>
              </w:divBdr>
            </w:div>
            <w:div w:id="413941384">
              <w:marLeft w:val="0"/>
              <w:marRight w:val="0"/>
              <w:marTop w:val="0"/>
              <w:marBottom w:val="0"/>
              <w:divBdr>
                <w:top w:val="none" w:sz="0" w:space="0" w:color="auto"/>
                <w:left w:val="none" w:sz="0" w:space="0" w:color="auto"/>
                <w:bottom w:val="none" w:sz="0" w:space="0" w:color="auto"/>
                <w:right w:val="none" w:sz="0" w:space="0" w:color="auto"/>
              </w:divBdr>
            </w:div>
            <w:div w:id="2013533843">
              <w:marLeft w:val="0"/>
              <w:marRight w:val="0"/>
              <w:marTop w:val="0"/>
              <w:marBottom w:val="0"/>
              <w:divBdr>
                <w:top w:val="none" w:sz="0" w:space="0" w:color="auto"/>
                <w:left w:val="none" w:sz="0" w:space="0" w:color="auto"/>
                <w:bottom w:val="none" w:sz="0" w:space="0" w:color="auto"/>
                <w:right w:val="none" w:sz="0" w:space="0" w:color="auto"/>
              </w:divBdr>
            </w:div>
            <w:div w:id="55974177">
              <w:marLeft w:val="0"/>
              <w:marRight w:val="0"/>
              <w:marTop w:val="0"/>
              <w:marBottom w:val="0"/>
              <w:divBdr>
                <w:top w:val="none" w:sz="0" w:space="0" w:color="auto"/>
                <w:left w:val="none" w:sz="0" w:space="0" w:color="auto"/>
                <w:bottom w:val="none" w:sz="0" w:space="0" w:color="auto"/>
                <w:right w:val="none" w:sz="0" w:space="0" w:color="auto"/>
              </w:divBdr>
            </w:div>
            <w:div w:id="577128805">
              <w:marLeft w:val="0"/>
              <w:marRight w:val="0"/>
              <w:marTop w:val="0"/>
              <w:marBottom w:val="0"/>
              <w:divBdr>
                <w:top w:val="none" w:sz="0" w:space="0" w:color="auto"/>
                <w:left w:val="none" w:sz="0" w:space="0" w:color="auto"/>
                <w:bottom w:val="none" w:sz="0" w:space="0" w:color="auto"/>
                <w:right w:val="none" w:sz="0" w:space="0" w:color="auto"/>
              </w:divBdr>
            </w:div>
            <w:div w:id="1160536290">
              <w:marLeft w:val="0"/>
              <w:marRight w:val="0"/>
              <w:marTop w:val="0"/>
              <w:marBottom w:val="0"/>
              <w:divBdr>
                <w:top w:val="none" w:sz="0" w:space="0" w:color="auto"/>
                <w:left w:val="none" w:sz="0" w:space="0" w:color="auto"/>
                <w:bottom w:val="none" w:sz="0" w:space="0" w:color="auto"/>
                <w:right w:val="none" w:sz="0" w:space="0" w:color="auto"/>
              </w:divBdr>
            </w:div>
            <w:div w:id="1653942613">
              <w:marLeft w:val="0"/>
              <w:marRight w:val="0"/>
              <w:marTop w:val="0"/>
              <w:marBottom w:val="0"/>
              <w:divBdr>
                <w:top w:val="none" w:sz="0" w:space="0" w:color="auto"/>
                <w:left w:val="none" w:sz="0" w:space="0" w:color="auto"/>
                <w:bottom w:val="none" w:sz="0" w:space="0" w:color="auto"/>
                <w:right w:val="none" w:sz="0" w:space="0" w:color="auto"/>
              </w:divBdr>
            </w:div>
            <w:div w:id="934439735">
              <w:marLeft w:val="0"/>
              <w:marRight w:val="0"/>
              <w:marTop w:val="0"/>
              <w:marBottom w:val="0"/>
              <w:divBdr>
                <w:top w:val="none" w:sz="0" w:space="0" w:color="auto"/>
                <w:left w:val="none" w:sz="0" w:space="0" w:color="auto"/>
                <w:bottom w:val="none" w:sz="0" w:space="0" w:color="auto"/>
                <w:right w:val="none" w:sz="0" w:space="0" w:color="auto"/>
              </w:divBdr>
            </w:div>
            <w:div w:id="1341854506">
              <w:marLeft w:val="0"/>
              <w:marRight w:val="0"/>
              <w:marTop w:val="0"/>
              <w:marBottom w:val="0"/>
              <w:divBdr>
                <w:top w:val="none" w:sz="0" w:space="0" w:color="auto"/>
                <w:left w:val="none" w:sz="0" w:space="0" w:color="auto"/>
                <w:bottom w:val="none" w:sz="0" w:space="0" w:color="auto"/>
                <w:right w:val="none" w:sz="0" w:space="0" w:color="auto"/>
              </w:divBdr>
            </w:div>
            <w:div w:id="968433930">
              <w:marLeft w:val="0"/>
              <w:marRight w:val="0"/>
              <w:marTop w:val="0"/>
              <w:marBottom w:val="0"/>
              <w:divBdr>
                <w:top w:val="none" w:sz="0" w:space="0" w:color="auto"/>
                <w:left w:val="none" w:sz="0" w:space="0" w:color="auto"/>
                <w:bottom w:val="none" w:sz="0" w:space="0" w:color="auto"/>
                <w:right w:val="none" w:sz="0" w:space="0" w:color="auto"/>
              </w:divBdr>
            </w:div>
            <w:div w:id="113212469">
              <w:marLeft w:val="0"/>
              <w:marRight w:val="0"/>
              <w:marTop w:val="0"/>
              <w:marBottom w:val="0"/>
              <w:divBdr>
                <w:top w:val="none" w:sz="0" w:space="0" w:color="auto"/>
                <w:left w:val="none" w:sz="0" w:space="0" w:color="auto"/>
                <w:bottom w:val="none" w:sz="0" w:space="0" w:color="auto"/>
                <w:right w:val="none" w:sz="0" w:space="0" w:color="auto"/>
              </w:divBdr>
            </w:div>
            <w:div w:id="577712156">
              <w:marLeft w:val="0"/>
              <w:marRight w:val="0"/>
              <w:marTop w:val="0"/>
              <w:marBottom w:val="0"/>
              <w:divBdr>
                <w:top w:val="none" w:sz="0" w:space="0" w:color="auto"/>
                <w:left w:val="none" w:sz="0" w:space="0" w:color="auto"/>
                <w:bottom w:val="none" w:sz="0" w:space="0" w:color="auto"/>
                <w:right w:val="none" w:sz="0" w:space="0" w:color="auto"/>
              </w:divBdr>
            </w:div>
            <w:div w:id="1264655312">
              <w:marLeft w:val="0"/>
              <w:marRight w:val="0"/>
              <w:marTop w:val="0"/>
              <w:marBottom w:val="0"/>
              <w:divBdr>
                <w:top w:val="none" w:sz="0" w:space="0" w:color="auto"/>
                <w:left w:val="none" w:sz="0" w:space="0" w:color="auto"/>
                <w:bottom w:val="none" w:sz="0" w:space="0" w:color="auto"/>
                <w:right w:val="none" w:sz="0" w:space="0" w:color="auto"/>
              </w:divBdr>
            </w:div>
            <w:div w:id="483469262">
              <w:marLeft w:val="0"/>
              <w:marRight w:val="0"/>
              <w:marTop w:val="0"/>
              <w:marBottom w:val="0"/>
              <w:divBdr>
                <w:top w:val="none" w:sz="0" w:space="0" w:color="auto"/>
                <w:left w:val="none" w:sz="0" w:space="0" w:color="auto"/>
                <w:bottom w:val="none" w:sz="0" w:space="0" w:color="auto"/>
                <w:right w:val="none" w:sz="0" w:space="0" w:color="auto"/>
              </w:divBdr>
            </w:div>
            <w:div w:id="673799802">
              <w:marLeft w:val="0"/>
              <w:marRight w:val="0"/>
              <w:marTop w:val="0"/>
              <w:marBottom w:val="0"/>
              <w:divBdr>
                <w:top w:val="none" w:sz="0" w:space="0" w:color="auto"/>
                <w:left w:val="none" w:sz="0" w:space="0" w:color="auto"/>
                <w:bottom w:val="none" w:sz="0" w:space="0" w:color="auto"/>
                <w:right w:val="none" w:sz="0" w:space="0" w:color="auto"/>
              </w:divBdr>
            </w:div>
            <w:div w:id="54352374">
              <w:marLeft w:val="0"/>
              <w:marRight w:val="0"/>
              <w:marTop w:val="0"/>
              <w:marBottom w:val="0"/>
              <w:divBdr>
                <w:top w:val="none" w:sz="0" w:space="0" w:color="auto"/>
                <w:left w:val="none" w:sz="0" w:space="0" w:color="auto"/>
                <w:bottom w:val="none" w:sz="0" w:space="0" w:color="auto"/>
                <w:right w:val="none" w:sz="0" w:space="0" w:color="auto"/>
              </w:divBdr>
            </w:div>
            <w:div w:id="1705399626">
              <w:marLeft w:val="0"/>
              <w:marRight w:val="0"/>
              <w:marTop w:val="0"/>
              <w:marBottom w:val="0"/>
              <w:divBdr>
                <w:top w:val="none" w:sz="0" w:space="0" w:color="auto"/>
                <w:left w:val="none" w:sz="0" w:space="0" w:color="auto"/>
                <w:bottom w:val="none" w:sz="0" w:space="0" w:color="auto"/>
                <w:right w:val="none" w:sz="0" w:space="0" w:color="auto"/>
              </w:divBdr>
            </w:div>
            <w:div w:id="727650504">
              <w:marLeft w:val="0"/>
              <w:marRight w:val="0"/>
              <w:marTop w:val="0"/>
              <w:marBottom w:val="0"/>
              <w:divBdr>
                <w:top w:val="none" w:sz="0" w:space="0" w:color="auto"/>
                <w:left w:val="none" w:sz="0" w:space="0" w:color="auto"/>
                <w:bottom w:val="none" w:sz="0" w:space="0" w:color="auto"/>
                <w:right w:val="none" w:sz="0" w:space="0" w:color="auto"/>
              </w:divBdr>
            </w:div>
            <w:div w:id="1419595223">
              <w:marLeft w:val="0"/>
              <w:marRight w:val="0"/>
              <w:marTop w:val="0"/>
              <w:marBottom w:val="0"/>
              <w:divBdr>
                <w:top w:val="none" w:sz="0" w:space="0" w:color="auto"/>
                <w:left w:val="none" w:sz="0" w:space="0" w:color="auto"/>
                <w:bottom w:val="none" w:sz="0" w:space="0" w:color="auto"/>
                <w:right w:val="none" w:sz="0" w:space="0" w:color="auto"/>
              </w:divBdr>
            </w:div>
            <w:div w:id="1161965670">
              <w:marLeft w:val="0"/>
              <w:marRight w:val="0"/>
              <w:marTop w:val="0"/>
              <w:marBottom w:val="0"/>
              <w:divBdr>
                <w:top w:val="none" w:sz="0" w:space="0" w:color="auto"/>
                <w:left w:val="none" w:sz="0" w:space="0" w:color="auto"/>
                <w:bottom w:val="none" w:sz="0" w:space="0" w:color="auto"/>
                <w:right w:val="none" w:sz="0" w:space="0" w:color="auto"/>
              </w:divBdr>
            </w:div>
            <w:div w:id="1259288837">
              <w:marLeft w:val="0"/>
              <w:marRight w:val="0"/>
              <w:marTop w:val="0"/>
              <w:marBottom w:val="0"/>
              <w:divBdr>
                <w:top w:val="none" w:sz="0" w:space="0" w:color="auto"/>
                <w:left w:val="none" w:sz="0" w:space="0" w:color="auto"/>
                <w:bottom w:val="none" w:sz="0" w:space="0" w:color="auto"/>
                <w:right w:val="none" w:sz="0" w:space="0" w:color="auto"/>
              </w:divBdr>
            </w:div>
            <w:div w:id="169609656">
              <w:marLeft w:val="0"/>
              <w:marRight w:val="0"/>
              <w:marTop w:val="0"/>
              <w:marBottom w:val="0"/>
              <w:divBdr>
                <w:top w:val="none" w:sz="0" w:space="0" w:color="auto"/>
                <w:left w:val="none" w:sz="0" w:space="0" w:color="auto"/>
                <w:bottom w:val="none" w:sz="0" w:space="0" w:color="auto"/>
                <w:right w:val="none" w:sz="0" w:space="0" w:color="auto"/>
              </w:divBdr>
            </w:div>
            <w:div w:id="1630167306">
              <w:marLeft w:val="0"/>
              <w:marRight w:val="0"/>
              <w:marTop w:val="0"/>
              <w:marBottom w:val="0"/>
              <w:divBdr>
                <w:top w:val="none" w:sz="0" w:space="0" w:color="auto"/>
                <w:left w:val="none" w:sz="0" w:space="0" w:color="auto"/>
                <w:bottom w:val="none" w:sz="0" w:space="0" w:color="auto"/>
                <w:right w:val="none" w:sz="0" w:space="0" w:color="auto"/>
              </w:divBdr>
            </w:div>
            <w:div w:id="1392731847">
              <w:marLeft w:val="0"/>
              <w:marRight w:val="0"/>
              <w:marTop w:val="0"/>
              <w:marBottom w:val="0"/>
              <w:divBdr>
                <w:top w:val="none" w:sz="0" w:space="0" w:color="auto"/>
                <w:left w:val="none" w:sz="0" w:space="0" w:color="auto"/>
                <w:bottom w:val="none" w:sz="0" w:space="0" w:color="auto"/>
                <w:right w:val="none" w:sz="0" w:space="0" w:color="auto"/>
              </w:divBdr>
            </w:div>
            <w:div w:id="31343926">
              <w:marLeft w:val="0"/>
              <w:marRight w:val="0"/>
              <w:marTop w:val="0"/>
              <w:marBottom w:val="0"/>
              <w:divBdr>
                <w:top w:val="none" w:sz="0" w:space="0" w:color="auto"/>
                <w:left w:val="none" w:sz="0" w:space="0" w:color="auto"/>
                <w:bottom w:val="none" w:sz="0" w:space="0" w:color="auto"/>
                <w:right w:val="none" w:sz="0" w:space="0" w:color="auto"/>
              </w:divBdr>
            </w:div>
            <w:div w:id="1178815012">
              <w:marLeft w:val="0"/>
              <w:marRight w:val="0"/>
              <w:marTop w:val="0"/>
              <w:marBottom w:val="0"/>
              <w:divBdr>
                <w:top w:val="none" w:sz="0" w:space="0" w:color="auto"/>
                <w:left w:val="none" w:sz="0" w:space="0" w:color="auto"/>
                <w:bottom w:val="none" w:sz="0" w:space="0" w:color="auto"/>
                <w:right w:val="none" w:sz="0" w:space="0" w:color="auto"/>
              </w:divBdr>
            </w:div>
            <w:div w:id="1761214567">
              <w:marLeft w:val="0"/>
              <w:marRight w:val="0"/>
              <w:marTop w:val="0"/>
              <w:marBottom w:val="0"/>
              <w:divBdr>
                <w:top w:val="none" w:sz="0" w:space="0" w:color="auto"/>
                <w:left w:val="none" w:sz="0" w:space="0" w:color="auto"/>
                <w:bottom w:val="none" w:sz="0" w:space="0" w:color="auto"/>
                <w:right w:val="none" w:sz="0" w:space="0" w:color="auto"/>
              </w:divBdr>
            </w:div>
            <w:div w:id="1733961765">
              <w:marLeft w:val="0"/>
              <w:marRight w:val="0"/>
              <w:marTop w:val="0"/>
              <w:marBottom w:val="0"/>
              <w:divBdr>
                <w:top w:val="none" w:sz="0" w:space="0" w:color="auto"/>
                <w:left w:val="none" w:sz="0" w:space="0" w:color="auto"/>
                <w:bottom w:val="none" w:sz="0" w:space="0" w:color="auto"/>
                <w:right w:val="none" w:sz="0" w:space="0" w:color="auto"/>
              </w:divBdr>
            </w:div>
            <w:div w:id="942885265">
              <w:marLeft w:val="0"/>
              <w:marRight w:val="0"/>
              <w:marTop w:val="0"/>
              <w:marBottom w:val="0"/>
              <w:divBdr>
                <w:top w:val="none" w:sz="0" w:space="0" w:color="auto"/>
                <w:left w:val="none" w:sz="0" w:space="0" w:color="auto"/>
                <w:bottom w:val="none" w:sz="0" w:space="0" w:color="auto"/>
                <w:right w:val="none" w:sz="0" w:space="0" w:color="auto"/>
              </w:divBdr>
            </w:div>
            <w:div w:id="1290745038">
              <w:marLeft w:val="0"/>
              <w:marRight w:val="0"/>
              <w:marTop w:val="0"/>
              <w:marBottom w:val="0"/>
              <w:divBdr>
                <w:top w:val="none" w:sz="0" w:space="0" w:color="auto"/>
                <w:left w:val="none" w:sz="0" w:space="0" w:color="auto"/>
                <w:bottom w:val="none" w:sz="0" w:space="0" w:color="auto"/>
                <w:right w:val="none" w:sz="0" w:space="0" w:color="auto"/>
              </w:divBdr>
            </w:div>
            <w:div w:id="1707634500">
              <w:marLeft w:val="0"/>
              <w:marRight w:val="0"/>
              <w:marTop w:val="0"/>
              <w:marBottom w:val="0"/>
              <w:divBdr>
                <w:top w:val="none" w:sz="0" w:space="0" w:color="auto"/>
                <w:left w:val="none" w:sz="0" w:space="0" w:color="auto"/>
                <w:bottom w:val="none" w:sz="0" w:space="0" w:color="auto"/>
                <w:right w:val="none" w:sz="0" w:space="0" w:color="auto"/>
              </w:divBdr>
            </w:div>
            <w:div w:id="732512209">
              <w:marLeft w:val="0"/>
              <w:marRight w:val="0"/>
              <w:marTop w:val="0"/>
              <w:marBottom w:val="0"/>
              <w:divBdr>
                <w:top w:val="none" w:sz="0" w:space="0" w:color="auto"/>
                <w:left w:val="none" w:sz="0" w:space="0" w:color="auto"/>
                <w:bottom w:val="none" w:sz="0" w:space="0" w:color="auto"/>
                <w:right w:val="none" w:sz="0" w:space="0" w:color="auto"/>
              </w:divBdr>
            </w:div>
            <w:div w:id="1524318633">
              <w:marLeft w:val="0"/>
              <w:marRight w:val="0"/>
              <w:marTop w:val="0"/>
              <w:marBottom w:val="0"/>
              <w:divBdr>
                <w:top w:val="none" w:sz="0" w:space="0" w:color="auto"/>
                <w:left w:val="none" w:sz="0" w:space="0" w:color="auto"/>
                <w:bottom w:val="none" w:sz="0" w:space="0" w:color="auto"/>
                <w:right w:val="none" w:sz="0" w:space="0" w:color="auto"/>
              </w:divBdr>
            </w:div>
            <w:div w:id="361832208">
              <w:marLeft w:val="0"/>
              <w:marRight w:val="0"/>
              <w:marTop w:val="0"/>
              <w:marBottom w:val="0"/>
              <w:divBdr>
                <w:top w:val="none" w:sz="0" w:space="0" w:color="auto"/>
                <w:left w:val="none" w:sz="0" w:space="0" w:color="auto"/>
                <w:bottom w:val="none" w:sz="0" w:space="0" w:color="auto"/>
                <w:right w:val="none" w:sz="0" w:space="0" w:color="auto"/>
              </w:divBdr>
            </w:div>
            <w:div w:id="893540522">
              <w:marLeft w:val="0"/>
              <w:marRight w:val="0"/>
              <w:marTop w:val="0"/>
              <w:marBottom w:val="0"/>
              <w:divBdr>
                <w:top w:val="none" w:sz="0" w:space="0" w:color="auto"/>
                <w:left w:val="none" w:sz="0" w:space="0" w:color="auto"/>
                <w:bottom w:val="none" w:sz="0" w:space="0" w:color="auto"/>
                <w:right w:val="none" w:sz="0" w:space="0" w:color="auto"/>
              </w:divBdr>
            </w:div>
            <w:div w:id="617681276">
              <w:marLeft w:val="0"/>
              <w:marRight w:val="0"/>
              <w:marTop w:val="0"/>
              <w:marBottom w:val="0"/>
              <w:divBdr>
                <w:top w:val="none" w:sz="0" w:space="0" w:color="auto"/>
                <w:left w:val="none" w:sz="0" w:space="0" w:color="auto"/>
                <w:bottom w:val="none" w:sz="0" w:space="0" w:color="auto"/>
                <w:right w:val="none" w:sz="0" w:space="0" w:color="auto"/>
              </w:divBdr>
            </w:div>
            <w:div w:id="1097216789">
              <w:marLeft w:val="0"/>
              <w:marRight w:val="0"/>
              <w:marTop w:val="0"/>
              <w:marBottom w:val="0"/>
              <w:divBdr>
                <w:top w:val="none" w:sz="0" w:space="0" w:color="auto"/>
                <w:left w:val="none" w:sz="0" w:space="0" w:color="auto"/>
                <w:bottom w:val="none" w:sz="0" w:space="0" w:color="auto"/>
                <w:right w:val="none" w:sz="0" w:space="0" w:color="auto"/>
              </w:divBdr>
            </w:div>
            <w:div w:id="895050850">
              <w:marLeft w:val="0"/>
              <w:marRight w:val="0"/>
              <w:marTop w:val="0"/>
              <w:marBottom w:val="0"/>
              <w:divBdr>
                <w:top w:val="none" w:sz="0" w:space="0" w:color="auto"/>
                <w:left w:val="none" w:sz="0" w:space="0" w:color="auto"/>
                <w:bottom w:val="none" w:sz="0" w:space="0" w:color="auto"/>
                <w:right w:val="none" w:sz="0" w:space="0" w:color="auto"/>
              </w:divBdr>
            </w:div>
            <w:div w:id="729353657">
              <w:marLeft w:val="0"/>
              <w:marRight w:val="0"/>
              <w:marTop w:val="0"/>
              <w:marBottom w:val="0"/>
              <w:divBdr>
                <w:top w:val="none" w:sz="0" w:space="0" w:color="auto"/>
                <w:left w:val="none" w:sz="0" w:space="0" w:color="auto"/>
                <w:bottom w:val="none" w:sz="0" w:space="0" w:color="auto"/>
                <w:right w:val="none" w:sz="0" w:space="0" w:color="auto"/>
              </w:divBdr>
            </w:div>
            <w:div w:id="1909421163">
              <w:marLeft w:val="0"/>
              <w:marRight w:val="0"/>
              <w:marTop w:val="0"/>
              <w:marBottom w:val="0"/>
              <w:divBdr>
                <w:top w:val="none" w:sz="0" w:space="0" w:color="auto"/>
                <w:left w:val="none" w:sz="0" w:space="0" w:color="auto"/>
                <w:bottom w:val="none" w:sz="0" w:space="0" w:color="auto"/>
                <w:right w:val="none" w:sz="0" w:space="0" w:color="auto"/>
              </w:divBdr>
            </w:div>
            <w:div w:id="1435058403">
              <w:marLeft w:val="0"/>
              <w:marRight w:val="0"/>
              <w:marTop w:val="0"/>
              <w:marBottom w:val="0"/>
              <w:divBdr>
                <w:top w:val="none" w:sz="0" w:space="0" w:color="auto"/>
                <w:left w:val="none" w:sz="0" w:space="0" w:color="auto"/>
                <w:bottom w:val="none" w:sz="0" w:space="0" w:color="auto"/>
                <w:right w:val="none" w:sz="0" w:space="0" w:color="auto"/>
              </w:divBdr>
            </w:div>
            <w:div w:id="1455752654">
              <w:marLeft w:val="0"/>
              <w:marRight w:val="0"/>
              <w:marTop w:val="0"/>
              <w:marBottom w:val="0"/>
              <w:divBdr>
                <w:top w:val="none" w:sz="0" w:space="0" w:color="auto"/>
                <w:left w:val="none" w:sz="0" w:space="0" w:color="auto"/>
                <w:bottom w:val="none" w:sz="0" w:space="0" w:color="auto"/>
                <w:right w:val="none" w:sz="0" w:space="0" w:color="auto"/>
              </w:divBdr>
            </w:div>
            <w:div w:id="920674459">
              <w:marLeft w:val="0"/>
              <w:marRight w:val="0"/>
              <w:marTop w:val="0"/>
              <w:marBottom w:val="0"/>
              <w:divBdr>
                <w:top w:val="none" w:sz="0" w:space="0" w:color="auto"/>
                <w:left w:val="none" w:sz="0" w:space="0" w:color="auto"/>
                <w:bottom w:val="none" w:sz="0" w:space="0" w:color="auto"/>
                <w:right w:val="none" w:sz="0" w:space="0" w:color="auto"/>
              </w:divBdr>
            </w:div>
            <w:div w:id="743335627">
              <w:marLeft w:val="0"/>
              <w:marRight w:val="0"/>
              <w:marTop w:val="0"/>
              <w:marBottom w:val="0"/>
              <w:divBdr>
                <w:top w:val="none" w:sz="0" w:space="0" w:color="auto"/>
                <w:left w:val="none" w:sz="0" w:space="0" w:color="auto"/>
                <w:bottom w:val="none" w:sz="0" w:space="0" w:color="auto"/>
                <w:right w:val="none" w:sz="0" w:space="0" w:color="auto"/>
              </w:divBdr>
            </w:div>
            <w:div w:id="787746585">
              <w:marLeft w:val="0"/>
              <w:marRight w:val="0"/>
              <w:marTop w:val="0"/>
              <w:marBottom w:val="0"/>
              <w:divBdr>
                <w:top w:val="none" w:sz="0" w:space="0" w:color="auto"/>
                <w:left w:val="none" w:sz="0" w:space="0" w:color="auto"/>
                <w:bottom w:val="none" w:sz="0" w:space="0" w:color="auto"/>
                <w:right w:val="none" w:sz="0" w:space="0" w:color="auto"/>
              </w:divBdr>
            </w:div>
            <w:div w:id="1088381112">
              <w:marLeft w:val="0"/>
              <w:marRight w:val="0"/>
              <w:marTop w:val="0"/>
              <w:marBottom w:val="0"/>
              <w:divBdr>
                <w:top w:val="none" w:sz="0" w:space="0" w:color="auto"/>
                <w:left w:val="none" w:sz="0" w:space="0" w:color="auto"/>
                <w:bottom w:val="none" w:sz="0" w:space="0" w:color="auto"/>
                <w:right w:val="none" w:sz="0" w:space="0" w:color="auto"/>
              </w:divBdr>
            </w:div>
            <w:div w:id="514851865">
              <w:marLeft w:val="0"/>
              <w:marRight w:val="0"/>
              <w:marTop w:val="0"/>
              <w:marBottom w:val="0"/>
              <w:divBdr>
                <w:top w:val="none" w:sz="0" w:space="0" w:color="auto"/>
                <w:left w:val="none" w:sz="0" w:space="0" w:color="auto"/>
                <w:bottom w:val="none" w:sz="0" w:space="0" w:color="auto"/>
                <w:right w:val="none" w:sz="0" w:space="0" w:color="auto"/>
              </w:divBdr>
            </w:div>
            <w:div w:id="1217156512">
              <w:marLeft w:val="0"/>
              <w:marRight w:val="0"/>
              <w:marTop w:val="0"/>
              <w:marBottom w:val="0"/>
              <w:divBdr>
                <w:top w:val="none" w:sz="0" w:space="0" w:color="auto"/>
                <w:left w:val="none" w:sz="0" w:space="0" w:color="auto"/>
                <w:bottom w:val="none" w:sz="0" w:space="0" w:color="auto"/>
                <w:right w:val="none" w:sz="0" w:space="0" w:color="auto"/>
              </w:divBdr>
            </w:div>
            <w:div w:id="56706286">
              <w:marLeft w:val="0"/>
              <w:marRight w:val="0"/>
              <w:marTop w:val="0"/>
              <w:marBottom w:val="0"/>
              <w:divBdr>
                <w:top w:val="none" w:sz="0" w:space="0" w:color="auto"/>
                <w:left w:val="none" w:sz="0" w:space="0" w:color="auto"/>
                <w:bottom w:val="none" w:sz="0" w:space="0" w:color="auto"/>
                <w:right w:val="none" w:sz="0" w:space="0" w:color="auto"/>
              </w:divBdr>
            </w:div>
            <w:div w:id="1839072166">
              <w:marLeft w:val="0"/>
              <w:marRight w:val="0"/>
              <w:marTop w:val="0"/>
              <w:marBottom w:val="0"/>
              <w:divBdr>
                <w:top w:val="none" w:sz="0" w:space="0" w:color="auto"/>
                <w:left w:val="none" w:sz="0" w:space="0" w:color="auto"/>
                <w:bottom w:val="none" w:sz="0" w:space="0" w:color="auto"/>
                <w:right w:val="none" w:sz="0" w:space="0" w:color="auto"/>
              </w:divBdr>
            </w:div>
            <w:div w:id="214590396">
              <w:marLeft w:val="0"/>
              <w:marRight w:val="0"/>
              <w:marTop w:val="0"/>
              <w:marBottom w:val="0"/>
              <w:divBdr>
                <w:top w:val="none" w:sz="0" w:space="0" w:color="auto"/>
                <w:left w:val="none" w:sz="0" w:space="0" w:color="auto"/>
                <w:bottom w:val="none" w:sz="0" w:space="0" w:color="auto"/>
                <w:right w:val="none" w:sz="0" w:space="0" w:color="auto"/>
              </w:divBdr>
            </w:div>
            <w:div w:id="1134762298">
              <w:marLeft w:val="0"/>
              <w:marRight w:val="0"/>
              <w:marTop w:val="0"/>
              <w:marBottom w:val="0"/>
              <w:divBdr>
                <w:top w:val="none" w:sz="0" w:space="0" w:color="auto"/>
                <w:left w:val="none" w:sz="0" w:space="0" w:color="auto"/>
                <w:bottom w:val="none" w:sz="0" w:space="0" w:color="auto"/>
                <w:right w:val="none" w:sz="0" w:space="0" w:color="auto"/>
              </w:divBdr>
            </w:div>
            <w:div w:id="1312445136">
              <w:marLeft w:val="0"/>
              <w:marRight w:val="0"/>
              <w:marTop w:val="0"/>
              <w:marBottom w:val="0"/>
              <w:divBdr>
                <w:top w:val="none" w:sz="0" w:space="0" w:color="auto"/>
                <w:left w:val="none" w:sz="0" w:space="0" w:color="auto"/>
                <w:bottom w:val="none" w:sz="0" w:space="0" w:color="auto"/>
                <w:right w:val="none" w:sz="0" w:space="0" w:color="auto"/>
              </w:divBdr>
            </w:div>
            <w:div w:id="479226732">
              <w:marLeft w:val="0"/>
              <w:marRight w:val="0"/>
              <w:marTop w:val="0"/>
              <w:marBottom w:val="0"/>
              <w:divBdr>
                <w:top w:val="none" w:sz="0" w:space="0" w:color="auto"/>
                <w:left w:val="none" w:sz="0" w:space="0" w:color="auto"/>
                <w:bottom w:val="none" w:sz="0" w:space="0" w:color="auto"/>
                <w:right w:val="none" w:sz="0" w:space="0" w:color="auto"/>
              </w:divBdr>
            </w:div>
            <w:div w:id="738133441">
              <w:marLeft w:val="0"/>
              <w:marRight w:val="0"/>
              <w:marTop w:val="0"/>
              <w:marBottom w:val="0"/>
              <w:divBdr>
                <w:top w:val="none" w:sz="0" w:space="0" w:color="auto"/>
                <w:left w:val="none" w:sz="0" w:space="0" w:color="auto"/>
                <w:bottom w:val="none" w:sz="0" w:space="0" w:color="auto"/>
                <w:right w:val="none" w:sz="0" w:space="0" w:color="auto"/>
              </w:divBdr>
            </w:div>
            <w:div w:id="1205368461">
              <w:marLeft w:val="0"/>
              <w:marRight w:val="0"/>
              <w:marTop w:val="0"/>
              <w:marBottom w:val="0"/>
              <w:divBdr>
                <w:top w:val="none" w:sz="0" w:space="0" w:color="auto"/>
                <w:left w:val="none" w:sz="0" w:space="0" w:color="auto"/>
                <w:bottom w:val="none" w:sz="0" w:space="0" w:color="auto"/>
                <w:right w:val="none" w:sz="0" w:space="0" w:color="auto"/>
              </w:divBdr>
            </w:div>
            <w:div w:id="72734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959959">
      <w:bodyDiv w:val="1"/>
      <w:marLeft w:val="0"/>
      <w:marRight w:val="0"/>
      <w:marTop w:val="0"/>
      <w:marBottom w:val="0"/>
      <w:divBdr>
        <w:top w:val="none" w:sz="0" w:space="0" w:color="auto"/>
        <w:left w:val="none" w:sz="0" w:space="0" w:color="auto"/>
        <w:bottom w:val="none" w:sz="0" w:space="0" w:color="auto"/>
        <w:right w:val="none" w:sz="0" w:space="0" w:color="auto"/>
      </w:divBdr>
    </w:div>
    <w:div w:id="522666387">
      <w:bodyDiv w:val="1"/>
      <w:marLeft w:val="0"/>
      <w:marRight w:val="0"/>
      <w:marTop w:val="0"/>
      <w:marBottom w:val="0"/>
      <w:divBdr>
        <w:top w:val="none" w:sz="0" w:space="0" w:color="auto"/>
        <w:left w:val="none" w:sz="0" w:space="0" w:color="auto"/>
        <w:bottom w:val="none" w:sz="0" w:space="0" w:color="auto"/>
        <w:right w:val="none" w:sz="0" w:space="0" w:color="auto"/>
      </w:divBdr>
    </w:div>
    <w:div w:id="544685835">
      <w:bodyDiv w:val="1"/>
      <w:marLeft w:val="0"/>
      <w:marRight w:val="0"/>
      <w:marTop w:val="0"/>
      <w:marBottom w:val="0"/>
      <w:divBdr>
        <w:top w:val="none" w:sz="0" w:space="0" w:color="auto"/>
        <w:left w:val="none" w:sz="0" w:space="0" w:color="auto"/>
        <w:bottom w:val="none" w:sz="0" w:space="0" w:color="auto"/>
        <w:right w:val="none" w:sz="0" w:space="0" w:color="auto"/>
      </w:divBdr>
    </w:div>
    <w:div w:id="614597548">
      <w:bodyDiv w:val="1"/>
      <w:marLeft w:val="0"/>
      <w:marRight w:val="0"/>
      <w:marTop w:val="0"/>
      <w:marBottom w:val="0"/>
      <w:divBdr>
        <w:top w:val="none" w:sz="0" w:space="0" w:color="auto"/>
        <w:left w:val="none" w:sz="0" w:space="0" w:color="auto"/>
        <w:bottom w:val="none" w:sz="0" w:space="0" w:color="auto"/>
        <w:right w:val="none" w:sz="0" w:space="0" w:color="auto"/>
      </w:divBdr>
      <w:divsChild>
        <w:div w:id="155733368">
          <w:marLeft w:val="0"/>
          <w:marRight w:val="0"/>
          <w:marTop w:val="0"/>
          <w:marBottom w:val="0"/>
          <w:divBdr>
            <w:top w:val="none" w:sz="0" w:space="0" w:color="auto"/>
            <w:left w:val="none" w:sz="0" w:space="0" w:color="auto"/>
            <w:bottom w:val="none" w:sz="0" w:space="0" w:color="auto"/>
            <w:right w:val="none" w:sz="0" w:space="0" w:color="auto"/>
          </w:divBdr>
          <w:divsChild>
            <w:div w:id="1024406028">
              <w:marLeft w:val="0"/>
              <w:marRight w:val="0"/>
              <w:marTop w:val="0"/>
              <w:marBottom w:val="0"/>
              <w:divBdr>
                <w:top w:val="none" w:sz="0" w:space="0" w:color="auto"/>
                <w:left w:val="none" w:sz="0" w:space="0" w:color="auto"/>
                <w:bottom w:val="none" w:sz="0" w:space="0" w:color="auto"/>
                <w:right w:val="none" w:sz="0" w:space="0" w:color="auto"/>
              </w:divBdr>
            </w:div>
            <w:div w:id="2078549163">
              <w:marLeft w:val="0"/>
              <w:marRight w:val="0"/>
              <w:marTop w:val="0"/>
              <w:marBottom w:val="0"/>
              <w:divBdr>
                <w:top w:val="none" w:sz="0" w:space="0" w:color="auto"/>
                <w:left w:val="none" w:sz="0" w:space="0" w:color="auto"/>
                <w:bottom w:val="none" w:sz="0" w:space="0" w:color="auto"/>
                <w:right w:val="none" w:sz="0" w:space="0" w:color="auto"/>
              </w:divBdr>
            </w:div>
            <w:div w:id="1148740428">
              <w:marLeft w:val="0"/>
              <w:marRight w:val="0"/>
              <w:marTop w:val="0"/>
              <w:marBottom w:val="0"/>
              <w:divBdr>
                <w:top w:val="none" w:sz="0" w:space="0" w:color="auto"/>
                <w:left w:val="none" w:sz="0" w:space="0" w:color="auto"/>
                <w:bottom w:val="none" w:sz="0" w:space="0" w:color="auto"/>
                <w:right w:val="none" w:sz="0" w:space="0" w:color="auto"/>
              </w:divBdr>
            </w:div>
            <w:div w:id="2122530654">
              <w:marLeft w:val="0"/>
              <w:marRight w:val="0"/>
              <w:marTop w:val="0"/>
              <w:marBottom w:val="0"/>
              <w:divBdr>
                <w:top w:val="none" w:sz="0" w:space="0" w:color="auto"/>
                <w:left w:val="none" w:sz="0" w:space="0" w:color="auto"/>
                <w:bottom w:val="none" w:sz="0" w:space="0" w:color="auto"/>
                <w:right w:val="none" w:sz="0" w:space="0" w:color="auto"/>
              </w:divBdr>
            </w:div>
            <w:div w:id="355162284">
              <w:marLeft w:val="0"/>
              <w:marRight w:val="0"/>
              <w:marTop w:val="0"/>
              <w:marBottom w:val="0"/>
              <w:divBdr>
                <w:top w:val="none" w:sz="0" w:space="0" w:color="auto"/>
                <w:left w:val="none" w:sz="0" w:space="0" w:color="auto"/>
                <w:bottom w:val="none" w:sz="0" w:space="0" w:color="auto"/>
                <w:right w:val="none" w:sz="0" w:space="0" w:color="auto"/>
              </w:divBdr>
            </w:div>
            <w:div w:id="1908417330">
              <w:marLeft w:val="0"/>
              <w:marRight w:val="0"/>
              <w:marTop w:val="0"/>
              <w:marBottom w:val="0"/>
              <w:divBdr>
                <w:top w:val="none" w:sz="0" w:space="0" w:color="auto"/>
                <w:left w:val="none" w:sz="0" w:space="0" w:color="auto"/>
                <w:bottom w:val="none" w:sz="0" w:space="0" w:color="auto"/>
                <w:right w:val="none" w:sz="0" w:space="0" w:color="auto"/>
              </w:divBdr>
            </w:div>
            <w:div w:id="1034041523">
              <w:marLeft w:val="0"/>
              <w:marRight w:val="0"/>
              <w:marTop w:val="0"/>
              <w:marBottom w:val="0"/>
              <w:divBdr>
                <w:top w:val="none" w:sz="0" w:space="0" w:color="auto"/>
                <w:left w:val="none" w:sz="0" w:space="0" w:color="auto"/>
                <w:bottom w:val="none" w:sz="0" w:space="0" w:color="auto"/>
                <w:right w:val="none" w:sz="0" w:space="0" w:color="auto"/>
              </w:divBdr>
            </w:div>
            <w:div w:id="926112443">
              <w:marLeft w:val="0"/>
              <w:marRight w:val="0"/>
              <w:marTop w:val="0"/>
              <w:marBottom w:val="0"/>
              <w:divBdr>
                <w:top w:val="none" w:sz="0" w:space="0" w:color="auto"/>
                <w:left w:val="none" w:sz="0" w:space="0" w:color="auto"/>
                <w:bottom w:val="none" w:sz="0" w:space="0" w:color="auto"/>
                <w:right w:val="none" w:sz="0" w:space="0" w:color="auto"/>
              </w:divBdr>
            </w:div>
            <w:div w:id="1220019989">
              <w:marLeft w:val="0"/>
              <w:marRight w:val="0"/>
              <w:marTop w:val="0"/>
              <w:marBottom w:val="0"/>
              <w:divBdr>
                <w:top w:val="none" w:sz="0" w:space="0" w:color="auto"/>
                <w:left w:val="none" w:sz="0" w:space="0" w:color="auto"/>
                <w:bottom w:val="none" w:sz="0" w:space="0" w:color="auto"/>
                <w:right w:val="none" w:sz="0" w:space="0" w:color="auto"/>
              </w:divBdr>
            </w:div>
            <w:div w:id="829249526">
              <w:marLeft w:val="0"/>
              <w:marRight w:val="0"/>
              <w:marTop w:val="0"/>
              <w:marBottom w:val="0"/>
              <w:divBdr>
                <w:top w:val="none" w:sz="0" w:space="0" w:color="auto"/>
                <w:left w:val="none" w:sz="0" w:space="0" w:color="auto"/>
                <w:bottom w:val="none" w:sz="0" w:space="0" w:color="auto"/>
                <w:right w:val="none" w:sz="0" w:space="0" w:color="auto"/>
              </w:divBdr>
            </w:div>
            <w:div w:id="707723625">
              <w:marLeft w:val="0"/>
              <w:marRight w:val="0"/>
              <w:marTop w:val="0"/>
              <w:marBottom w:val="0"/>
              <w:divBdr>
                <w:top w:val="none" w:sz="0" w:space="0" w:color="auto"/>
                <w:left w:val="none" w:sz="0" w:space="0" w:color="auto"/>
                <w:bottom w:val="none" w:sz="0" w:space="0" w:color="auto"/>
                <w:right w:val="none" w:sz="0" w:space="0" w:color="auto"/>
              </w:divBdr>
            </w:div>
            <w:div w:id="794981416">
              <w:marLeft w:val="0"/>
              <w:marRight w:val="0"/>
              <w:marTop w:val="0"/>
              <w:marBottom w:val="0"/>
              <w:divBdr>
                <w:top w:val="none" w:sz="0" w:space="0" w:color="auto"/>
                <w:left w:val="none" w:sz="0" w:space="0" w:color="auto"/>
                <w:bottom w:val="none" w:sz="0" w:space="0" w:color="auto"/>
                <w:right w:val="none" w:sz="0" w:space="0" w:color="auto"/>
              </w:divBdr>
            </w:div>
            <w:div w:id="1211183547">
              <w:marLeft w:val="0"/>
              <w:marRight w:val="0"/>
              <w:marTop w:val="0"/>
              <w:marBottom w:val="0"/>
              <w:divBdr>
                <w:top w:val="none" w:sz="0" w:space="0" w:color="auto"/>
                <w:left w:val="none" w:sz="0" w:space="0" w:color="auto"/>
                <w:bottom w:val="none" w:sz="0" w:space="0" w:color="auto"/>
                <w:right w:val="none" w:sz="0" w:space="0" w:color="auto"/>
              </w:divBdr>
            </w:div>
            <w:div w:id="1905140074">
              <w:marLeft w:val="0"/>
              <w:marRight w:val="0"/>
              <w:marTop w:val="0"/>
              <w:marBottom w:val="0"/>
              <w:divBdr>
                <w:top w:val="none" w:sz="0" w:space="0" w:color="auto"/>
                <w:left w:val="none" w:sz="0" w:space="0" w:color="auto"/>
                <w:bottom w:val="none" w:sz="0" w:space="0" w:color="auto"/>
                <w:right w:val="none" w:sz="0" w:space="0" w:color="auto"/>
              </w:divBdr>
            </w:div>
            <w:div w:id="1694914452">
              <w:marLeft w:val="0"/>
              <w:marRight w:val="0"/>
              <w:marTop w:val="0"/>
              <w:marBottom w:val="0"/>
              <w:divBdr>
                <w:top w:val="none" w:sz="0" w:space="0" w:color="auto"/>
                <w:left w:val="none" w:sz="0" w:space="0" w:color="auto"/>
                <w:bottom w:val="none" w:sz="0" w:space="0" w:color="auto"/>
                <w:right w:val="none" w:sz="0" w:space="0" w:color="auto"/>
              </w:divBdr>
            </w:div>
            <w:div w:id="2057311742">
              <w:marLeft w:val="0"/>
              <w:marRight w:val="0"/>
              <w:marTop w:val="0"/>
              <w:marBottom w:val="0"/>
              <w:divBdr>
                <w:top w:val="none" w:sz="0" w:space="0" w:color="auto"/>
                <w:left w:val="none" w:sz="0" w:space="0" w:color="auto"/>
                <w:bottom w:val="none" w:sz="0" w:space="0" w:color="auto"/>
                <w:right w:val="none" w:sz="0" w:space="0" w:color="auto"/>
              </w:divBdr>
            </w:div>
            <w:div w:id="907155731">
              <w:marLeft w:val="0"/>
              <w:marRight w:val="0"/>
              <w:marTop w:val="0"/>
              <w:marBottom w:val="0"/>
              <w:divBdr>
                <w:top w:val="none" w:sz="0" w:space="0" w:color="auto"/>
                <w:left w:val="none" w:sz="0" w:space="0" w:color="auto"/>
                <w:bottom w:val="none" w:sz="0" w:space="0" w:color="auto"/>
                <w:right w:val="none" w:sz="0" w:space="0" w:color="auto"/>
              </w:divBdr>
            </w:div>
            <w:div w:id="189992868">
              <w:marLeft w:val="0"/>
              <w:marRight w:val="0"/>
              <w:marTop w:val="0"/>
              <w:marBottom w:val="0"/>
              <w:divBdr>
                <w:top w:val="none" w:sz="0" w:space="0" w:color="auto"/>
                <w:left w:val="none" w:sz="0" w:space="0" w:color="auto"/>
                <w:bottom w:val="none" w:sz="0" w:space="0" w:color="auto"/>
                <w:right w:val="none" w:sz="0" w:space="0" w:color="auto"/>
              </w:divBdr>
            </w:div>
            <w:div w:id="524950422">
              <w:marLeft w:val="0"/>
              <w:marRight w:val="0"/>
              <w:marTop w:val="0"/>
              <w:marBottom w:val="0"/>
              <w:divBdr>
                <w:top w:val="none" w:sz="0" w:space="0" w:color="auto"/>
                <w:left w:val="none" w:sz="0" w:space="0" w:color="auto"/>
                <w:bottom w:val="none" w:sz="0" w:space="0" w:color="auto"/>
                <w:right w:val="none" w:sz="0" w:space="0" w:color="auto"/>
              </w:divBdr>
            </w:div>
            <w:div w:id="1522739839">
              <w:marLeft w:val="0"/>
              <w:marRight w:val="0"/>
              <w:marTop w:val="0"/>
              <w:marBottom w:val="0"/>
              <w:divBdr>
                <w:top w:val="none" w:sz="0" w:space="0" w:color="auto"/>
                <w:left w:val="none" w:sz="0" w:space="0" w:color="auto"/>
                <w:bottom w:val="none" w:sz="0" w:space="0" w:color="auto"/>
                <w:right w:val="none" w:sz="0" w:space="0" w:color="auto"/>
              </w:divBdr>
            </w:div>
            <w:div w:id="1445465044">
              <w:marLeft w:val="0"/>
              <w:marRight w:val="0"/>
              <w:marTop w:val="0"/>
              <w:marBottom w:val="0"/>
              <w:divBdr>
                <w:top w:val="none" w:sz="0" w:space="0" w:color="auto"/>
                <w:left w:val="none" w:sz="0" w:space="0" w:color="auto"/>
                <w:bottom w:val="none" w:sz="0" w:space="0" w:color="auto"/>
                <w:right w:val="none" w:sz="0" w:space="0" w:color="auto"/>
              </w:divBdr>
            </w:div>
            <w:div w:id="1203857703">
              <w:marLeft w:val="0"/>
              <w:marRight w:val="0"/>
              <w:marTop w:val="0"/>
              <w:marBottom w:val="0"/>
              <w:divBdr>
                <w:top w:val="none" w:sz="0" w:space="0" w:color="auto"/>
                <w:left w:val="none" w:sz="0" w:space="0" w:color="auto"/>
                <w:bottom w:val="none" w:sz="0" w:space="0" w:color="auto"/>
                <w:right w:val="none" w:sz="0" w:space="0" w:color="auto"/>
              </w:divBdr>
            </w:div>
            <w:div w:id="772211938">
              <w:marLeft w:val="0"/>
              <w:marRight w:val="0"/>
              <w:marTop w:val="0"/>
              <w:marBottom w:val="0"/>
              <w:divBdr>
                <w:top w:val="none" w:sz="0" w:space="0" w:color="auto"/>
                <w:left w:val="none" w:sz="0" w:space="0" w:color="auto"/>
                <w:bottom w:val="none" w:sz="0" w:space="0" w:color="auto"/>
                <w:right w:val="none" w:sz="0" w:space="0" w:color="auto"/>
              </w:divBdr>
            </w:div>
            <w:div w:id="1582443322">
              <w:marLeft w:val="0"/>
              <w:marRight w:val="0"/>
              <w:marTop w:val="0"/>
              <w:marBottom w:val="0"/>
              <w:divBdr>
                <w:top w:val="none" w:sz="0" w:space="0" w:color="auto"/>
                <w:left w:val="none" w:sz="0" w:space="0" w:color="auto"/>
                <w:bottom w:val="none" w:sz="0" w:space="0" w:color="auto"/>
                <w:right w:val="none" w:sz="0" w:space="0" w:color="auto"/>
              </w:divBdr>
            </w:div>
            <w:div w:id="1481775735">
              <w:marLeft w:val="0"/>
              <w:marRight w:val="0"/>
              <w:marTop w:val="0"/>
              <w:marBottom w:val="0"/>
              <w:divBdr>
                <w:top w:val="none" w:sz="0" w:space="0" w:color="auto"/>
                <w:left w:val="none" w:sz="0" w:space="0" w:color="auto"/>
                <w:bottom w:val="none" w:sz="0" w:space="0" w:color="auto"/>
                <w:right w:val="none" w:sz="0" w:space="0" w:color="auto"/>
              </w:divBdr>
            </w:div>
            <w:div w:id="1362975318">
              <w:marLeft w:val="0"/>
              <w:marRight w:val="0"/>
              <w:marTop w:val="0"/>
              <w:marBottom w:val="0"/>
              <w:divBdr>
                <w:top w:val="none" w:sz="0" w:space="0" w:color="auto"/>
                <w:left w:val="none" w:sz="0" w:space="0" w:color="auto"/>
                <w:bottom w:val="none" w:sz="0" w:space="0" w:color="auto"/>
                <w:right w:val="none" w:sz="0" w:space="0" w:color="auto"/>
              </w:divBdr>
            </w:div>
            <w:div w:id="1006597816">
              <w:marLeft w:val="0"/>
              <w:marRight w:val="0"/>
              <w:marTop w:val="0"/>
              <w:marBottom w:val="0"/>
              <w:divBdr>
                <w:top w:val="none" w:sz="0" w:space="0" w:color="auto"/>
                <w:left w:val="none" w:sz="0" w:space="0" w:color="auto"/>
                <w:bottom w:val="none" w:sz="0" w:space="0" w:color="auto"/>
                <w:right w:val="none" w:sz="0" w:space="0" w:color="auto"/>
              </w:divBdr>
            </w:div>
            <w:div w:id="263854016">
              <w:marLeft w:val="0"/>
              <w:marRight w:val="0"/>
              <w:marTop w:val="0"/>
              <w:marBottom w:val="0"/>
              <w:divBdr>
                <w:top w:val="none" w:sz="0" w:space="0" w:color="auto"/>
                <w:left w:val="none" w:sz="0" w:space="0" w:color="auto"/>
                <w:bottom w:val="none" w:sz="0" w:space="0" w:color="auto"/>
                <w:right w:val="none" w:sz="0" w:space="0" w:color="auto"/>
              </w:divBdr>
            </w:div>
            <w:div w:id="531184584">
              <w:marLeft w:val="0"/>
              <w:marRight w:val="0"/>
              <w:marTop w:val="0"/>
              <w:marBottom w:val="0"/>
              <w:divBdr>
                <w:top w:val="none" w:sz="0" w:space="0" w:color="auto"/>
                <w:left w:val="none" w:sz="0" w:space="0" w:color="auto"/>
                <w:bottom w:val="none" w:sz="0" w:space="0" w:color="auto"/>
                <w:right w:val="none" w:sz="0" w:space="0" w:color="auto"/>
              </w:divBdr>
            </w:div>
            <w:div w:id="105348817">
              <w:marLeft w:val="0"/>
              <w:marRight w:val="0"/>
              <w:marTop w:val="0"/>
              <w:marBottom w:val="0"/>
              <w:divBdr>
                <w:top w:val="none" w:sz="0" w:space="0" w:color="auto"/>
                <w:left w:val="none" w:sz="0" w:space="0" w:color="auto"/>
                <w:bottom w:val="none" w:sz="0" w:space="0" w:color="auto"/>
                <w:right w:val="none" w:sz="0" w:space="0" w:color="auto"/>
              </w:divBdr>
            </w:div>
            <w:div w:id="1414744823">
              <w:marLeft w:val="0"/>
              <w:marRight w:val="0"/>
              <w:marTop w:val="0"/>
              <w:marBottom w:val="0"/>
              <w:divBdr>
                <w:top w:val="none" w:sz="0" w:space="0" w:color="auto"/>
                <w:left w:val="none" w:sz="0" w:space="0" w:color="auto"/>
                <w:bottom w:val="none" w:sz="0" w:space="0" w:color="auto"/>
                <w:right w:val="none" w:sz="0" w:space="0" w:color="auto"/>
              </w:divBdr>
            </w:div>
            <w:div w:id="320156338">
              <w:marLeft w:val="0"/>
              <w:marRight w:val="0"/>
              <w:marTop w:val="0"/>
              <w:marBottom w:val="0"/>
              <w:divBdr>
                <w:top w:val="none" w:sz="0" w:space="0" w:color="auto"/>
                <w:left w:val="none" w:sz="0" w:space="0" w:color="auto"/>
                <w:bottom w:val="none" w:sz="0" w:space="0" w:color="auto"/>
                <w:right w:val="none" w:sz="0" w:space="0" w:color="auto"/>
              </w:divBdr>
            </w:div>
            <w:div w:id="1878277483">
              <w:marLeft w:val="0"/>
              <w:marRight w:val="0"/>
              <w:marTop w:val="0"/>
              <w:marBottom w:val="0"/>
              <w:divBdr>
                <w:top w:val="none" w:sz="0" w:space="0" w:color="auto"/>
                <w:left w:val="none" w:sz="0" w:space="0" w:color="auto"/>
                <w:bottom w:val="none" w:sz="0" w:space="0" w:color="auto"/>
                <w:right w:val="none" w:sz="0" w:space="0" w:color="auto"/>
              </w:divBdr>
            </w:div>
            <w:div w:id="1348142286">
              <w:marLeft w:val="0"/>
              <w:marRight w:val="0"/>
              <w:marTop w:val="0"/>
              <w:marBottom w:val="0"/>
              <w:divBdr>
                <w:top w:val="none" w:sz="0" w:space="0" w:color="auto"/>
                <w:left w:val="none" w:sz="0" w:space="0" w:color="auto"/>
                <w:bottom w:val="none" w:sz="0" w:space="0" w:color="auto"/>
                <w:right w:val="none" w:sz="0" w:space="0" w:color="auto"/>
              </w:divBdr>
            </w:div>
            <w:div w:id="1523204319">
              <w:marLeft w:val="0"/>
              <w:marRight w:val="0"/>
              <w:marTop w:val="0"/>
              <w:marBottom w:val="0"/>
              <w:divBdr>
                <w:top w:val="none" w:sz="0" w:space="0" w:color="auto"/>
                <w:left w:val="none" w:sz="0" w:space="0" w:color="auto"/>
                <w:bottom w:val="none" w:sz="0" w:space="0" w:color="auto"/>
                <w:right w:val="none" w:sz="0" w:space="0" w:color="auto"/>
              </w:divBdr>
            </w:div>
            <w:div w:id="1281381941">
              <w:marLeft w:val="0"/>
              <w:marRight w:val="0"/>
              <w:marTop w:val="0"/>
              <w:marBottom w:val="0"/>
              <w:divBdr>
                <w:top w:val="none" w:sz="0" w:space="0" w:color="auto"/>
                <w:left w:val="none" w:sz="0" w:space="0" w:color="auto"/>
                <w:bottom w:val="none" w:sz="0" w:space="0" w:color="auto"/>
                <w:right w:val="none" w:sz="0" w:space="0" w:color="auto"/>
              </w:divBdr>
            </w:div>
            <w:div w:id="1048608239">
              <w:marLeft w:val="0"/>
              <w:marRight w:val="0"/>
              <w:marTop w:val="0"/>
              <w:marBottom w:val="0"/>
              <w:divBdr>
                <w:top w:val="none" w:sz="0" w:space="0" w:color="auto"/>
                <w:left w:val="none" w:sz="0" w:space="0" w:color="auto"/>
                <w:bottom w:val="none" w:sz="0" w:space="0" w:color="auto"/>
                <w:right w:val="none" w:sz="0" w:space="0" w:color="auto"/>
              </w:divBdr>
            </w:div>
            <w:div w:id="1574464851">
              <w:marLeft w:val="0"/>
              <w:marRight w:val="0"/>
              <w:marTop w:val="0"/>
              <w:marBottom w:val="0"/>
              <w:divBdr>
                <w:top w:val="none" w:sz="0" w:space="0" w:color="auto"/>
                <w:left w:val="none" w:sz="0" w:space="0" w:color="auto"/>
                <w:bottom w:val="none" w:sz="0" w:space="0" w:color="auto"/>
                <w:right w:val="none" w:sz="0" w:space="0" w:color="auto"/>
              </w:divBdr>
            </w:div>
            <w:div w:id="801770442">
              <w:marLeft w:val="0"/>
              <w:marRight w:val="0"/>
              <w:marTop w:val="0"/>
              <w:marBottom w:val="0"/>
              <w:divBdr>
                <w:top w:val="none" w:sz="0" w:space="0" w:color="auto"/>
                <w:left w:val="none" w:sz="0" w:space="0" w:color="auto"/>
                <w:bottom w:val="none" w:sz="0" w:space="0" w:color="auto"/>
                <w:right w:val="none" w:sz="0" w:space="0" w:color="auto"/>
              </w:divBdr>
            </w:div>
            <w:div w:id="1498493553">
              <w:marLeft w:val="0"/>
              <w:marRight w:val="0"/>
              <w:marTop w:val="0"/>
              <w:marBottom w:val="0"/>
              <w:divBdr>
                <w:top w:val="none" w:sz="0" w:space="0" w:color="auto"/>
                <w:left w:val="none" w:sz="0" w:space="0" w:color="auto"/>
                <w:bottom w:val="none" w:sz="0" w:space="0" w:color="auto"/>
                <w:right w:val="none" w:sz="0" w:space="0" w:color="auto"/>
              </w:divBdr>
            </w:div>
            <w:div w:id="1037127171">
              <w:marLeft w:val="0"/>
              <w:marRight w:val="0"/>
              <w:marTop w:val="0"/>
              <w:marBottom w:val="0"/>
              <w:divBdr>
                <w:top w:val="none" w:sz="0" w:space="0" w:color="auto"/>
                <w:left w:val="none" w:sz="0" w:space="0" w:color="auto"/>
                <w:bottom w:val="none" w:sz="0" w:space="0" w:color="auto"/>
                <w:right w:val="none" w:sz="0" w:space="0" w:color="auto"/>
              </w:divBdr>
            </w:div>
            <w:div w:id="1948002928">
              <w:marLeft w:val="0"/>
              <w:marRight w:val="0"/>
              <w:marTop w:val="0"/>
              <w:marBottom w:val="0"/>
              <w:divBdr>
                <w:top w:val="none" w:sz="0" w:space="0" w:color="auto"/>
                <w:left w:val="none" w:sz="0" w:space="0" w:color="auto"/>
                <w:bottom w:val="none" w:sz="0" w:space="0" w:color="auto"/>
                <w:right w:val="none" w:sz="0" w:space="0" w:color="auto"/>
              </w:divBdr>
            </w:div>
            <w:div w:id="501092738">
              <w:marLeft w:val="0"/>
              <w:marRight w:val="0"/>
              <w:marTop w:val="0"/>
              <w:marBottom w:val="0"/>
              <w:divBdr>
                <w:top w:val="none" w:sz="0" w:space="0" w:color="auto"/>
                <w:left w:val="none" w:sz="0" w:space="0" w:color="auto"/>
                <w:bottom w:val="none" w:sz="0" w:space="0" w:color="auto"/>
                <w:right w:val="none" w:sz="0" w:space="0" w:color="auto"/>
              </w:divBdr>
            </w:div>
            <w:div w:id="1069114449">
              <w:marLeft w:val="0"/>
              <w:marRight w:val="0"/>
              <w:marTop w:val="0"/>
              <w:marBottom w:val="0"/>
              <w:divBdr>
                <w:top w:val="none" w:sz="0" w:space="0" w:color="auto"/>
                <w:left w:val="none" w:sz="0" w:space="0" w:color="auto"/>
                <w:bottom w:val="none" w:sz="0" w:space="0" w:color="auto"/>
                <w:right w:val="none" w:sz="0" w:space="0" w:color="auto"/>
              </w:divBdr>
            </w:div>
            <w:div w:id="465315891">
              <w:marLeft w:val="0"/>
              <w:marRight w:val="0"/>
              <w:marTop w:val="0"/>
              <w:marBottom w:val="0"/>
              <w:divBdr>
                <w:top w:val="none" w:sz="0" w:space="0" w:color="auto"/>
                <w:left w:val="none" w:sz="0" w:space="0" w:color="auto"/>
                <w:bottom w:val="none" w:sz="0" w:space="0" w:color="auto"/>
                <w:right w:val="none" w:sz="0" w:space="0" w:color="auto"/>
              </w:divBdr>
            </w:div>
            <w:div w:id="1169177822">
              <w:marLeft w:val="0"/>
              <w:marRight w:val="0"/>
              <w:marTop w:val="0"/>
              <w:marBottom w:val="0"/>
              <w:divBdr>
                <w:top w:val="none" w:sz="0" w:space="0" w:color="auto"/>
                <w:left w:val="none" w:sz="0" w:space="0" w:color="auto"/>
                <w:bottom w:val="none" w:sz="0" w:space="0" w:color="auto"/>
                <w:right w:val="none" w:sz="0" w:space="0" w:color="auto"/>
              </w:divBdr>
            </w:div>
            <w:div w:id="923298178">
              <w:marLeft w:val="0"/>
              <w:marRight w:val="0"/>
              <w:marTop w:val="0"/>
              <w:marBottom w:val="0"/>
              <w:divBdr>
                <w:top w:val="none" w:sz="0" w:space="0" w:color="auto"/>
                <w:left w:val="none" w:sz="0" w:space="0" w:color="auto"/>
                <w:bottom w:val="none" w:sz="0" w:space="0" w:color="auto"/>
                <w:right w:val="none" w:sz="0" w:space="0" w:color="auto"/>
              </w:divBdr>
            </w:div>
            <w:div w:id="1178469505">
              <w:marLeft w:val="0"/>
              <w:marRight w:val="0"/>
              <w:marTop w:val="0"/>
              <w:marBottom w:val="0"/>
              <w:divBdr>
                <w:top w:val="none" w:sz="0" w:space="0" w:color="auto"/>
                <w:left w:val="none" w:sz="0" w:space="0" w:color="auto"/>
                <w:bottom w:val="none" w:sz="0" w:space="0" w:color="auto"/>
                <w:right w:val="none" w:sz="0" w:space="0" w:color="auto"/>
              </w:divBdr>
            </w:div>
            <w:div w:id="1381902749">
              <w:marLeft w:val="0"/>
              <w:marRight w:val="0"/>
              <w:marTop w:val="0"/>
              <w:marBottom w:val="0"/>
              <w:divBdr>
                <w:top w:val="none" w:sz="0" w:space="0" w:color="auto"/>
                <w:left w:val="none" w:sz="0" w:space="0" w:color="auto"/>
                <w:bottom w:val="none" w:sz="0" w:space="0" w:color="auto"/>
                <w:right w:val="none" w:sz="0" w:space="0" w:color="auto"/>
              </w:divBdr>
            </w:div>
            <w:div w:id="1909537273">
              <w:marLeft w:val="0"/>
              <w:marRight w:val="0"/>
              <w:marTop w:val="0"/>
              <w:marBottom w:val="0"/>
              <w:divBdr>
                <w:top w:val="none" w:sz="0" w:space="0" w:color="auto"/>
                <w:left w:val="none" w:sz="0" w:space="0" w:color="auto"/>
                <w:bottom w:val="none" w:sz="0" w:space="0" w:color="auto"/>
                <w:right w:val="none" w:sz="0" w:space="0" w:color="auto"/>
              </w:divBdr>
            </w:div>
            <w:div w:id="724304649">
              <w:marLeft w:val="0"/>
              <w:marRight w:val="0"/>
              <w:marTop w:val="0"/>
              <w:marBottom w:val="0"/>
              <w:divBdr>
                <w:top w:val="none" w:sz="0" w:space="0" w:color="auto"/>
                <w:left w:val="none" w:sz="0" w:space="0" w:color="auto"/>
                <w:bottom w:val="none" w:sz="0" w:space="0" w:color="auto"/>
                <w:right w:val="none" w:sz="0" w:space="0" w:color="auto"/>
              </w:divBdr>
            </w:div>
            <w:div w:id="1977681490">
              <w:marLeft w:val="0"/>
              <w:marRight w:val="0"/>
              <w:marTop w:val="0"/>
              <w:marBottom w:val="0"/>
              <w:divBdr>
                <w:top w:val="none" w:sz="0" w:space="0" w:color="auto"/>
                <w:left w:val="none" w:sz="0" w:space="0" w:color="auto"/>
                <w:bottom w:val="none" w:sz="0" w:space="0" w:color="auto"/>
                <w:right w:val="none" w:sz="0" w:space="0" w:color="auto"/>
              </w:divBdr>
            </w:div>
            <w:div w:id="1870023355">
              <w:marLeft w:val="0"/>
              <w:marRight w:val="0"/>
              <w:marTop w:val="0"/>
              <w:marBottom w:val="0"/>
              <w:divBdr>
                <w:top w:val="none" w:sz="0" w:space="0" w:color="auto"/>
                <w:left w:val="none" w:sz="0" w:space="0" w:color="auto"/>
                <w:bottom w:val="none" w:sz="0" w:space="0" w:color="auto"/>
                <w:right w:val="none" w:sz="0" w:space="0" w:color="auto"/>
              </w:divBdr>
            </w:div>
            <w:div w:id="2127507756">
              <w:marLeft w:val="0"/>
              <w:marRight w:val="0"/>
              <w:marTop w:val="0"/>
              <w:marBottom w:val="0"/>
              <w:divBdr>
                <w:top w:val="none" w:sz="0" w:space="0" w:color="auto"/>
                <w:left w:val="none" w:sz="0" w:space="0" w:color="auto"/>
                <w:bottom w:val="none" w:sz="0" w:space="0" w:color="auto"/>
                <w:right w:val="none" w:sz="0" w:space="0" w:color="auto"/>
              </w:divBdr>
            </w:div>
            <w:div w:id="2039310466">
              <w:marLeft w:val="0"/>
              <w:marRight w:val="0"/>
              <w:marTop w:val="0"/>
              <w:marBottom w:val="0"/>
              <w:divBdr>
                <w:top w:val="none" w:sz="0" w:space="0" w:color="auto"/>
                <w:left w:val="none" w:sz="0" w:space="0" w:color="auto"/>
                <w:bottom w:val="none" w:sz="0" w:space="0" w:color="auto"/>
                <w:right w:val="none" w:sz="0" w:space="0" w:color="auto"/>
              </w:divBdr>
            </w:div>
            <w:div w:id="1761871572">
              <w:marLeft w:val="0"/>
              <w:marRight w:val="0"/>
              <w:marTop w:val="0"/>
              <w:marBottom w:val="0"/>
              <w:divBdr>
                <w:top w:val="none" w:sz="0" w:space="0" w:color="auto"/>
                <w:left w:val="none" w:sz="0" w:space="0" w:color="auto"/>
                <w:bottom w:val="none" w:sz="0" w:space="0" w:color="auto"/>
                <w:right w:val="none" w:sz="0" w:space="0" w:color="auto"/>
              </w:divBdr>
            </w:div>
            <w:div w:id="1941060805">
              <w:marLeft w:val="0"/>
              <w:marRight w:val="0"/>
              <w:marTop w:val="0"/>
              <w:marBottom w:val="0"/>
              <w:divBdr>
                <w:top w:val="none" w:sz="0" w:space="0" w:color="auto"/>
                <w:left w:val="none" w:sz="0" w:space="0" w:color="auto"/>
                <w:bottom w:val="none" w:sz="0" w:space="0" w:color="auto"/>
                <w:right w:val="none" w:sz="0" w:space="0" w:color="auto"/>
              </w:divBdr>
            </w:div>
            <w:div w:id="1812744927">
              <w:marLeft w:val="0"/>
              <w:marRight w:val="0"/>
              <w:marTop w:val="0"/>
              <w:marBottom w:val="0"/>
              <w:divBdr>
                <w:top w:val="none" w:sz="0" w:space="0" w:color="auto"/>
                <w:left w:val="none" w:sz="0" w:space="0" w:color="auto"/>
                <w:bottom w:val="none" w:sz="0" w:space="0" w:color="auto"/>
                <w:right w:val="none" w:sz="0" w:space="0" w:color="auto"/>
              </w:divBdr>
            </w:div>
            <w:div w:id="1638222948">
              <w:marLeft w:val="0"/>
              <w:marRight w:val="0"/>
              <w:marTop w:val="0"/>
              <w:marBottom w:val="0"/>
              <w:divBdr>
                <w:top w:val="none" w:sz="0" w:space="0" w:color="auto"/>
                <w:left w:val="none" w:sz="0" w:space="0" w:color="auto"/>
                <w:bottom w:val="none" w:sz="0" w:space="0" w:color="auto"/>
                <w:right w:val="none" w:sz="0" w:space="0" w:color="auto"/>
              </w:divBdr>
            </w:div>
            <w:div w:id="1052340525">
              <w:marLeft w:val="0"/>
              <w:marRight w:val="0"/>
              <w:marTop w:val="0"/>
              <w:marBottom w:val="0"/>
              <w:divBdr>
                <w:top w:val="none" w:sz="0" w:space="0" w:color="auto"/>
                <w:left w:val="none" w:sz="0" w:space="0" w:color="auto"/>
                <w:bottom w:val="none" w:sz="0" w:space="0" w:color="auto"/>
                <w:right w:val="none" w:sz="0" w:space="0" w:color="auto"/>
              </w:divBdr>
            </w:div>
            <w:div w:id="2066291365">
              <w:marLeft w:val="0"/>
              <w:marRight w:val="0"/>
              <w:marTop w:val="0"/>
              <w:marBottom w:val="0"/>
              <w:divBdr>
                <w:top w:val="none" w:sz="0" w:space="0" w:color="auto"/>
                <w:left w:val="none" w:sz="0" w:space="0" w:color="auto"/>
                <w:bottom w:val="none" w:sz="0" w:space="0" w:color="auto"/>
                <w:right w:val="none" w:sz="0" w:space="0" w:color="auto"/>
              </w:divBdr>
            </w:div>
            <w:div w:id="1179394995">
              <w:marLeft w:val="0"/>
              <w:marRight w:val="0"/>
              <w:marTop w:val="0"/>
              <w:marBottom w:val="0"/>
              <w:divBdr>
                <w:top w:val="none" w:sz="0" w:space="0" w:color="auto"/>
                <w:left w:val="none" w:sz="0" w:space="0" w:color="auto"/>
                <w:bottom w:val="none" w:sz="0" w:space="0" w:color="auto"/>
                <w:right w:val="none" w:sz="0" w:space="0" w:color="auto"/>
              </w:divBdr>
            </w:div>
            <w:div w:id="212624964">
              <w:marLeft w:val="0"/>
              <w:marRight w:val="0"/>
              <w:marTop w:val="0"/>
              <w:marBottom w:val="0"/>
              <w:divBdr>
                <w:top w:val="none" w:sz="0" w:space="0" w:color="auto"/>
                <w:left w:val="none" w:sz="0" w:space="0" w:color="auto"/>
                <w:bottom w:val="none" w:sz="0" w:space="0" w:color="auto"/>
                <w:right w:val="none" w:sz="0" w:space="0" w:color="auto"/>
              </w:divBdr>
            </w:div>
            <w:div w:id="1859151441">
              <w:marLeft w:val="0"/>
              <w:marRight w:val="0"/>
              <w:marTop w:val="0"/>
              <w:marBottom w:val="0"/>
              <w:divBdr>
                <w:top w:val="none" w:sz="0" w:space="0" w:color="auto"/>
                <w:left w:val="none" w:sz="0" w:space="0" w:color="auto"/>
                <w:bottom w:val="none" w:sz="0" w:space="0" w:color="auto"/>
                <w:right w:val="none" w:sz="0" w:space="0" w:color="auto"/>
              </w:divBdr>
            </w:div>
            <w:div w:id="1537739285">
              <w:marLeft w:val="0"/>
              <w:marRight w:val="0"/>
              <w:marTop w:val="0"/>
              <w:marBottom w:val="0"/>
              <w:divBdr>
                <w:top w:val="none" w:sz="0" w:space="0" w:color="auto"/>
                <w:left w:val="none" w:sz="0" w:space="0" w:color="auto"/>
                <w:bottom w:val="none" w:sz="0" w:space="0" w:color="auto"/>
                <w:right w:val="none" w:sz="0" w:space="0" w:color="auto"/>
              </w:divBdr>
            </w:div>
            <w:div w:id="1076709184">
              <w:marLeft w:val="0"/>
              <w:marRight w:val="0"/>
              <w:marTop w:val="0"/>
              <w:marBottom w:val="0"/>
              <w:divBdr>
                <w:top w:val="none" w:sz="0" w:space="0" w:color="auto"/>
                <w:left w:val="none" w:sz="0" w:space="0" w:color="auto"/>
                <w:bottom w:val="none" w:sz="0" w:space="0" w:color="auto"/>
                <w:right w:val="none" w:sz="0" w:space="0" w:color="auto"/>
              </w:divBdr>
            </w:div>
            <w:div w:id="2112816107">
              <w:marLeft w:val="0"/>
              <w:marRight w:val="0"/>
              <w:marTop w:val="0"/>
              <w:marBottom w:val="0"/>
              <w:divBdr>
                <w:top w:val="none" w:sz="0" w:space="0" w:color="auto"/>
                <w:left w:val="none" w:sz="0" w:space="0" w:color="auto"/>
                <w:bottom w:val="none" w:sz="0" w:space="0" w:color="auto"/>
                <w:right w:val="none" w:sz="0" w:space="0" w:color="auto"/>
              </w:divBdr>
            </w:div>
            <w:div w:id="1372926532">
              <w:marLeft w:val="0"/>
              <w:marRight w:val="0"/>
              <w:marTop w:val="0"/>
              <w:marBottom w:val="0"/>
              <w:divBdr>
                <w:top w:val="none" w:sz="0" w:space="0" w:color="auto"/>
                <w:left w:val="none" w:sz="0" w:space="0" w:color="auto"/>
                <w:bottom w:val="none" w:sz="0" w:space="0" w:color="auto"/>
                <w:right w:val="none" w:sz="0" w:space="0" w:color="auto"/>
              </w:divBdr>
            </w:div>
            <w:div w:id="2021546010">
              <w:marLeft w:val="0"/>
              <w:marRight w:val="0"/>
              <w:marTop w:val="0"/>
              <w:marBottom w:val="0"/>
              <w:divBdr>
                <w:top w:val="none" w:sz="0" w:space="0" w:color="auto"/>
                <w:left w:val="none" w:sz="0" w:space="0" w:color="auto"/>
                <w:bottom w:val="none" w:sz="0" w:space="0" w:color="auto"/>
                <w:right w:val="none" w:sz="0" w:space="0" w:color="auto"/>
              </w:divBdr>
            </w:div>
            <w:div w:id="140077805">
              <w:marLeft w:val="0"/>
              <w:marRight w:val="0"/>
              <w:marTop w:val="0"/>
              <w:marBottom w:val="0"/>
              <w:divBdr>
                <w:top w:val="none" w:sz="0" w:space="0" w:color="auto"/>
                <w:left w:val="none" w:sz="0" w:space="0" w:color="auto"/>
                <w:bottom w:val="none" w:sz="0" w:space="0" w:color="auto"/>
                <w:right w:val="none" w:sz="0" w:space="0" w:color="auto"/>
              </w:divBdr>
            </w:div>
            <w:div w:id="707070608">
              <w:marLeft w:val="0"/>
              <w:marRight w:val="0"/>
              <w:marTop w:val="0"/>
              <w:marBottom w:val="0"/>
              <w:divBdr>
                <w:top w:val="none" w:sz="0" w:space="0" w:color="auto"/>
                <w:left w:val="none" w:sz="0" w:space="0" w:color="auto"/>
                <w:bottom w:val="none" w:sz="0" w:space="0" w:color="auto"/>
                <w:right w:val="none" w:sz="0" w:space="0" w:color="auto"/>
              </w:divBdr>
            </w:div>
            <w:div w:id="955142289">
              <w:marLeft w:val="0"/>
              <w:marRight w:val="0"/>
              <w:marTop w:val="0"/>
              <w:marBottom w:val="0"/>
              <w:divBdr>
                <w:top w:val="none" w:sz="0" w:space="0" w:color="auto"/>
                <w:left w:val="none" w:sz="0" w:space="0" w:color="auto"/>
                <w:bottom w:val="none" w:sz="0" w:space="0" w:color="auto"/>
                <w:right w:val="none" w:sz="0" w:space="0" w:color="auto"/>
              </w:divBdr>
            </w:div>
            <w:div w:id="1572472158">
              <w:marLeft w:val="0"/>
              <w:marRight w:val="0"/>
              <w:marTop w:val="0"/>
              <w:marBottom w:val="0"/>
              <w:divBdr>
                <w:top w:val="none" w:sz="0" w:space="0" w:color="auto"/>
                <w:left w:val="none" w:sz="0" w:space="0" w:color="auto"/>
                <w:bottom w:val="none" w:sz="0" w:space="0" w:color="auto"/>
                <w:right w:val="none" w:sz="0" w:space="0" w:color="auto"/>
              </w:divBdr>
            </w:div>
            <w:div w:id="1938709323">
              <w:marLeft w:val="0"/>
              <w:marRight w:val="0"/>
              <w:marTop w:val="0"/>
              <w:marBottom w:val="0"/>
              <w:divBdr>
                <w:top w:val="none" w:sz="0" w:space="0" w:color="auto"/>
                <w:left w:val="none" w:sz="0" w:space="0" w:color="auto"/>
                <w:bottom w:val="none" w:sz="0" w:space="0" w:color="auto"/>
                <w:right w:val="none" w:sz="0" w:space="0" w:color="auto"/>
              </w:divBdr>
            </w:div>
            <w:div w:id="1739522687">
              <w:marLeft w:val="0"/>
              <w:marRight w:val="0"/>
              <w:marTop w:val="0"/>
              <w:marBottom w:val="0"/>
              <w:divBdr>
                <w:top w:val="none" w:sz="0" w:space="0" w:color="auto"/>
                <w:left w:val="none" w:sz="0" w:space="0" w:color="auto"/>
                <w:bottom w:val="none" w:sz="0" w:space="0" w:color="auto"/>
                <w:right w:val="none" w:sz="0" w:space="0" w:color="auto"/>
              </w:divBdr>
            </w:div>
            <w:div w:id="1068379672">
              <w:marLeft w:val="0"/>
              <w:marRight w:val="0"/>
              <w:marTop w:val="0"/>
              <w:marBottom w:val="0"/>
              <w:divBdr>
                <w:top w:val="none" w:sz="0" w:space="0" w:color="auto"/>
                <w:left w:val="none" w:sz="0" w:space="0" w:color="auto"/>
                <w:bottom w:val="none" w:sz="0" w:space="0" w:color="auto"/>
                <w:right w:val="none" w:sz="0" w:space="0" w:color="auto"/>
              </w:divBdr>
            </w:div>
            <w:div w:id="1603493285">
              <w:marLeft w:val="0"/>
              <w:marRight w:val="0"/>
              <w:marTop w:val="0"/>
              <w:marBottom w:val="0"/>
              <w:divBdr>
                <w:top w:val="none" w:sz="0" w:space="0" w:color="auto"/>
                <w:left w:val="none" w:sz="0" w:space="0" w:color="auto"/>
                <w:bottom w:val="none" w:sz="0" w:space="0" w:color="auto"/>
                <w:right w:val="none" w:sz="0" w:space="0" w:color="auto"/>
              </w:divBdr>
            </w:div>
            <w:div w:id="861940142">
              <w:marLeft w:val="0"/>
              <w:marRight w:val="0"/>
              <w:marTop w:val="0"/>
              <w:marBottom w:val="0"/>
              <w:divBdr>
                <w:top w:val="none" w:sz="0" w:space="0" w:color="auto"/>
                <w:left w:val="none" w:sz="0" w:space="0" w:color="auto"/>
                <w:bottom w:val="none" w:sz="0" w:space="0" w:color="auto"/>
                <w:right w:val="none" w:sz="0" w:space="0" w:color="auto"/>
              </w:divBdr>
            </w:div>
            <w:div w:id="474955020">
              <w:marLeft w:val="0"/>
              <w:marRight w:val="0"/>
              <w:marTop w:val="0"/>
              <w:marBottom w:val="0"/>
              <w:divBdr>
                <w:top w:val="none" w:sz="0" w:space="0" w:color="auto"/>
                <w:left w:val="none" w:sz="0" w:space="0" w:color="auto"/>
                <w:bottom w:val="none" w:sz="0" w:space="0" w:color="auto"/>
                <w:right w:val="none" w:sz="0" w:space="0" w:color="auto"/>
              </w:divBdr>
            </w:div>
            <w:div w:id="226840213">
              <w:marLeft w:val="0"/>
              <w:marRight w:val="0"/>
              <w:marTop w:val="0"/>
              <w:marBottom w:val="0"/>
              <w:divBdr>
                <w:top w:val="none" w:sz="0" w:space="0" w:color="auto"/>
                <w:left w:val="none" w:sz="0" w:space="0" w:color="auto"/>
                <w:bottom w:val="none" w:sz="0" w:space="0" w:color="auto"/>
                <w:right w:val="none" w:sz="0" w:space="0" w:color="auto"/>
              </w:divBdr>
            </w:div>
            <w:div w:id="1273127747">
              <w:marLeft w:val="0"/>
              <w:marRight w:val="0"/>
              <w:marTop w:val="0"/>
              <w:marBottom w:val="0"/>
              <w:divBdr>
                <w:top w:val="none" w:sz="0" w:space="0" w:color="auto"/>
                <w:left w:val="none" w:sz="0" w:space="0" w:color="auto"/>
                <w:bottom w:val="none" w:sz="0" w:space="0" w:color="auto"/>
                <w:right w:val="none" w:sz="0" w:space="0" w:color="auto"/>
              </w:divBdr>
            </w:div>
            <w:div w:id="791896873">
              <w:marLeft w:val="0"/>
              <w:marRight w:val="0"/>
              <w:marTop w:val="0"/>
              <w:marBottom w:val="0"/>
              <w:divBdr>
                <w:top w:val="none" w:sz="0" w:space="0" w:color="auto"/>
                <w:left w:val="none" w:sz="0" w:space="0" w:color="auto"/>
                <w:bottom w:val="none" w:sz="0" w:space="0" w:color="auto"/>
                <w:right w:val="none" w:sz="0" w:space="0" w:color="auto"/>
              </w:divBdr>
            </w:div>
            <w:div w:id="1291401290">
              <w:marLeft w:val="0"/>
              <w:marRight w:val="0"/>
              <w:marTop w:val="0"/>
              <w:marBottom w:val="0"/>
              <w:divBdr>
                <w:top w:val="none" w:sz="0" w:space="0" w:color="auto"/>
                <w:left w:val="none" w:sz="0" w:space="0" w:color="auto"/>
                <w:bottom w:val="none" w:sz="0" w:space="0" w:color="auto"/>
                <w:right w:val="none" w:sz="0" w:space="0" w:color="auto"/>
              </w:divBdr>
            </w:div>
            <w:div w:id="2092460286">
              <w:marLeft w:val="0"/>
              <w:marRight w:val="0"/>
              <w:marTop w:val="0"/>
              <w:marBottom w:val="0"/>
              <w:divBdr>
                <w:top w:val="none" w:sz="0" w:space="0" w:color="auto"/>
                <w:left w:val="none" w:sz="0" w:space="0" w:color="auto"/>
                <w:bottom w:val="none" w:sz="0" w:space="0" w:color="auto"/>
                <w:right w:val="none" w:sz="0" w:space="0" w:color="auto"/>
              </w:divBdr>
            </w:div>
            <w:div w:id="51853975">
              <w:marLeft w:val="0"/>
              <w:marRight w:val="0"/>
              <w:marTop w:val="0"/>
              <w:marBottom w:val="0"/>
              <w:divBdr>
                <w:top w:val="none" w:sz="0" w:space="0" w:color="auto"/>
                <w:left w:val="none" w:sz="0" w:space="0" w:color="auto"/>
                <w:bottom w:val="none" w:sz="0" w:space="0" w:color="auto"/>
                <w:right w:val="none" w:sz="0" w:space="0" w:color="auto"/>
              </w:divBdr>
            </w:div>
            <w:div w:id="1305543993">
              <w:marLeft w:val="0"/>
              <w:marRight w:val="0"/>
              <w:marTop w:val="0"/>
              <w:marBottom w:val="0"/>
              <w:divBdr>
                <w:top w:val="none" w:sz="0" w:space="0" w:color="auto"/>
                <w:left w:val="none" w:sz="0" w:space="0" w:color="auto"/>
                <w:bottom w:val="none" w:sz="0" w:space="0" w:color="auto"/>
                <w:right w:val="none" w:sz="0" w:space="0" w:color="auto"/>
              </w:divBdr>
            </w:div>
            <w:div w:id="1506435758">
              <w:marLeft w:val="0"/>
              <w:marRight w:val="0"/>
              <w:marTop w:val="0"/>
              <w:marBottom w:val="0"/>
              <w:divBdr>
                <w:top w:val="none" w:sz="0" w:space="0" w:color="auto"/>
                <w:left w:val="none" w:sz="0" w:space="0" w:color="auto"/>
                <w:bottom w:val="none" w:sz="0" w:space="0" w:color="auto"/>
                <w:right w:val="none" w:sz="0" w:space="0" w:color="auto"/>
              </w:divBdr>
            </w:div>
            <w:div w:id="1652101062">
              <w:marLeft w:val="0"/>
              <w:marRight w:val="0"/>
              <w:marTop w:val="0"/>
              <w:marBottom w:val="0"/>
              <w:divBdr>
                <w:top w:val="none" w:sz="0" w:space="0" w:color="auto"/>
                <w:left w:val="none" w:sz="0" w:space="0" w:color="auto"/>
                <w:bottom w:val="none" w:sz="0" w:space="0" w:color="auto"/>
                <w:right w:val="none" w:sz="0" w:space="0" w:color="auto"/>
              </w:divBdr>
            </w:div>
            <w:div w:id="654384738">
              <w:marLeft w:val="0"/>
              <w:marRight w:val="0"/>
              <w:marTop w:val="0"/>
              <w:marBottom w:val="0"/>
              <w:divBdr>
                <w:top w:val="none" w:sz="0" w:space="0" w:color="auto"/>
                <w:left w:val="none" w:sz="0" w:space="0" w:color="auto"/>
                <w:bottom w:val="none" w:sz="0" w:space="0" w:color="auto"/>
                <w:right w:val="none" w:sz="0" w:space="0" w:color="auto"/>
              </w:divBdr>
            </w:div>
            <w:div w:id="735781994">
              <w:marLeft w:val="0"/>
              <w:marRight w:val="0"/>
              <w:marTop w:val="0"/>
              <w:marBottom w:val="0"/>
              <w:divBdr>
                <w:top w:val="none" w:sz="0" w:space="0" w:color="auto"/>
                <w:left w:val="none" w:sz="0" w:space="0" w:color="auto"/>
                <w:bottom w:val="none" w:sz="0" w:space="0" w:color="auto"/>
                <w:right w:val="none" w:sz="0" w:space="0" w:color="auto"/>
              </w:divBdr>
            </w:div>
            <w:div w:id="2052143673">
              <w:marLeft w:val="0"/>
              <w:marRight w:val="0"/>
              <w:marTop w:val="0"/>
              <w:marBottom w:val="0"/>
              <w:divBdr>
                <w:top w:val="none" w:sz="0" w:space="0" w:color="auto"/>
                <w:left w:val="none" w:sz="0" w:space="0" w:color="auto"/>
                <w:bottom w:val="none" w:sz="0" w:space="0" w:color="auto"/>
                <w:right w:val="none" w:sz="0" w:space="0" w:color="auto"/>
              </w:divBdr>
            </w:div>
            <w:div w:id="634143477">
              <w:marLeft w:val="0"/>
              <w:marRight w:val="0"/>
              <w:marTop w:val="0"/>
              <w:marBottom w:val="0"/>
              <w:divBdr>
                <w:top w:val="none" w:sz="0" w:space="0" w:color="auto"/>
                <w:left w:val="none" w:sz="0" w:space="0" w:color="auto"/>
                <w:bottom w:val="none" w:sz="0" w:space="0" w:color="auto"/>
                <w:right w:val="none" w:sz="0" w:space="0" w:color="auto"/>
              </w:divBdr>
            </w:div>
            <w:div w:id="1168985743">
              <w:marLeft w:val="0"/>
              <w:marRight w:val="0"/>
              <w:marTop w:val="0"/>
              <w:marBottom w:val="0"/>
              <w:divBdr>
                <w:top w:val="none" w:sz="0" w:space="0" w:color="auto"/>
                <w:left w:val="none" w:sz="0" w:space="0" w:color="auto"/>
                <w:bottom w:val="none" w:sz="0" w:space="0" w:color="auto"/>
                <w:right w:val="none" w:sz="0" w:space="0" w:color="auto"/>
              </w:divBdr>
            </w:div>
            <w:div w:id="1754009648">
              <w:marLeft w:val="0"/>
              <w:marRight w:val="0"/>
              <w:marTop w:val="0"/>
              <w:marBottom w:val="0"/>
              <w:divBdr>
                <w:top w:val="none" w:sz="0" w:space="0" w:color="auto"/>
                <w:left w:val="none" w:sz="0" w:space="0" w:color="auto"/>
                <w:bottom w:val="none" w:sz="0" w:space="0" w:color="auto"/>
                <w:right w:val="none" w:sz="0" w:space="0" w:color="auto"/>
              </w:divBdr>
            </w:div>
            <w:div w:id="710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937250">
      <w:bodyDiv w:val="1"/>
      <w:marLeft w:val="0"/>
      <w:marRight w:val="0"/>
      <w:marTop w:val="0"/>
      <w:marBottom w:val="0"/>
      <w:divBdr>
        <w:top w:val="none" w:sz="0" w:space="0" w:color="auto"/>
        <w:left w:val="none" w:sz="0" w:space="0" w:color="auto"/>
        <w:bottom w:val="none" w:sz="0" w:space="0" w:color="auto"/>
        <w:right w:val="none" w:sz="0" w:space="0" w:color="auto"/>
      </w:divBdr>
    </w:div>
    <w:div w:id="630984029">
      <w:bodyDiv w:val="1"/>
      <w:marLeft w:val="0"/>
      <w:marRight w:val="0"/>
      <w:marTop w:val="0"/>
      <w:marBottom w:val="0"/>
      <w:divBdr>
        <w:top w:val="none" w:sz="0" w:space="0" w:color="auto"/>
        <w:left w:val="none" w:sz="0" w:space="0" w:color="auto"/>
        <w:bottom w:val="none" w:sz="0" w:space="0" w:color="auto"/>
        <w:right w:val="none" w:sz="0" w:space="0" w:color="auto"/>
      </w:divBdr>
    </w:div>
    <w:div w:id="674185398">
      <w:bodyDiv w:val="1"/>
      <w:marLeft w:val="0"/>
      <w:marRight w:val="0"/>
      <w:marTop w:val="0"/>
      <w:marBottom w:val="0"/>
      <w:divBdr>
        <w:top w:val="none" w:sz="0" w:space="0" w:color="auto"/>
        <w:left w:val="none" w:sz="0" w:space="0" w:color="auto"/>
        <w:bottom w:val="none" w:sz="0" w:space="0" w:color="auto"/>
        <w:right w:val="none" w:sz="0" w:space="0" w:color="auto"/>
      </w:divBdr>
    </w:div>
    <w:div w:id="730924193">
      <w:bodyDiv w:val="1"/>
      <w:marLeft w:val="0"/>
      <w:marRight w:val="0"/>
      <w:marTop w:val="0"/>
      <w:marBottom w:val="0"/>
      <w:divBdr>
        <w:top w:val="none" w:sz="0" w:space="0" w:color="auto"/>
        <w:left w:val="none" w:sz="0" w:space="0" w:color="auto"/>
        <w:bottom w:val="none" w:sz="0" w:space="0" w:color="auto"/>
        <w:right w:val="none" w:sz="0" w:space="0" w:color="auto"/>
      </w:divBdr>
      <w:divsChild>
        <w:div w:id="1326519298">
          <w:marLeft w:val="0"/>
          <w:marRight w:val="0"/>
          <w:marTop w:val="0"/>
          <w:marBottom w:val="0"/>
          <w:divBdr>
            <w:top w:val="none" w:sz="0" w:space="0" w:color="auto"/>
            <w:left w:val="none" w:sz="0" w:space="0" w:color="auto"/>
            <w:bottom w:val="none" w:sz="0" w:space="0" w:color="auto"/>
            <w:right w:val="none" w:sz="0" w:space="0" w:color="auto"/>
          </w:divBdr>
          <w:divsChild>
            <w:div w:id="1184708711">
              <w:marLeft w:val="0"/>
              <w:marRight w:val="0"/>
              <w:marTop w:val="0"/>
              <w:marBottom w:val="0"/>
              <w:divBdr>
                <w:top w:val="none" w:sz="0" w:space="0" w:color="auto"/>
                <w:left w:val="none" w:sz="0" w:space="0" w:color="auto"/>
                <w:bottom w:val="none" w:sz="0" w:space="0" w:color="auto"/>
                <w:right w:val="none" w:sz="0" w:space="0" w:color="auto"/>
              </w:divBdr>
            </w:div>
            <w:div w:id="1383023676">
              <w:marLeft w:val="0"/>
              <w:marRight w:val="0"/>
              <w:marTop w:val="0"/>
              <w:marBottom w:val="0"/>
              <w:divBdr>
                <w:top w:val="none" w:sz="0" w:space="0" w:color="auto"/>
                <w:left w:val="none" w:sz="0" w:space="0" w:color="auto"/>
                <w:bottom w:val="none" w:sz="0" w:space="0" w:color="auto"/>
                <w:right w:val="none" w:sz="0" w:space="0" w:color="auto"/>
              </w:divBdr>
            </w:div>
            <w:div w:id="1263874249">
              <w:marLeft w:val="0"/>
              <w:marRight w:val="0"/>
              <w:marTop w:val="0"/>
              <w:marBottom w:val="0"/>
              <w:divBdr>
                <w:top w:val="none" w:sz="0" w:space="0" w:color="auto"/>
                <w:left w:val="none" w:sz="0" w:space="0" w:color="auto"/>
                <w:bottom w:val="none" w:sz="0" w:space="0" w:color="auto"/>
                <w:right w:val="none" w:sz="0" w:space="0" w:color="auto"/>
              </w:divBdr>
            </w:div>
            <w:div w:id="551885843">
              <w:marLeft w:val="0"/>
              <w:marRight w:val="0"/>
              <w:marTop w:val="0"/>
              <w:marBottom w:val="0"/>
              <w:divBdr>
                <w:top w:val="none" w:sz="0" w:space="0" w:color="auto"/>
                <w:left w:val="none" w:sz="0" w:space="0" w:color="auto"/>
                <w:bottom w:val="none" w:sz="0" w:space="0" w:color="auto"/>
                <w:right w:val="none" w:sz="0" w:space="0" w:color="auto"/>
              </w:divBdr>
            </w:div>
            <w:div w:id="303505934">
              <w:marLeft w:val="0"/>
              <w:marRight w:val="0"/>
              <w:marTop w:val="0"/>
              <w:marBottom w:val="0"/>
              <w:divBdr>
                <w:top w:val="none" w:sz="0" w:space="0" w:color="auto"/>
                <w:left w:val="none" w:sz="0" w:space="0" w:color="auto"/>
                <w:bottom w:val="none" w:sz="0" w:space="0" w:color="auto"/>
                <w:right w:val="none" w:sz="0" w:space="0" w:color="auto"/>
              </w:divBdr>
            </w:div>
            <w:div w:id="118912646">
              <w:marLeft w:val="0"/>
              <w:marRight w:val="0"/>
              <w:marTop w:val="0"/>
              <w:marBottom w:val="0"/>
              <w:divBdr>
                <w:top w:val="none" w:sz="0" w:space="0" w:color="auto"/>
                <w:left w:val="none" w:sz="0" w:space="0" w:color="auto"/>
                <w:bottom w:val="none" w:sz="0" w:space="0" w:color="auto"/>
                <w:right w:val="none" w:sz="0" w:space="0" w:color="auto"/>
              </w:divBdr>
            </w:div>
            <w:div w:id="685864108">
              <w:marLeft w:val="0"/>
              <w:marRight w:val="0"/>
              <w:marTop w:val="0"/>
              <w:marBottom w:val="0"/>
              <w:divBdr>
                <w:top w:val="none" w:sz="0" w:space="0" w:color="auto"/>
                <w:left w:val="none" w:sz="0" w:space="0" w:color="auto"/>
                <w:bottom w:val="none" w:sz="0" w:space="0" w:color="auto"/>
                <w:right w:val="none" w:sz="0" w:space="0" w:color="auto"/>
              </w:divBdr>
            </w:div>
            <w:div w:id="354430144">
              <w:marLeft w:val="0"/>
              <w:marRight w:val="0"/>
              <w:marTop w:val="0"/>
              <w:marBottom w:val="0"/>
              <w:divBdr>
                <w:top w:val="none" w:sz="0" w:space="0" w:color="auto"/>
                <w:left w:val="none" w:sz="0" w:space="0" w:color="auto"/>
                <w:bottom w:val="none" w:sz="0" w:space="0" w:color="auto"/>
                <w:right w:val="none" w:sz="0" w:space="0" w:color="auto"/>
              </w:divBdr>
            </w:div>
            <w:div w:id="1314406735">
              <w:marLeft w:val="0"/>
              <w:marRight w:val="0"/>
              <w:marTop w:val="0"/>
              <w:marBottom w:val="0"/>
              <w:divBdr>
                <w:top w:val="none" w:sz="0" w:space="0" w:color="auto"/>
                <w:left w:val="none" w:sz="0" w:space="0" w:color="auto"/>
                <w:bottom w:val="none" w:sz="0" w:space="0" w:color="auto"/>
                <w:right w:val="none" w:sz="0" w:space="0" w:color="auto"/>
              </w:divBdr>
            </w:div>
            <w:div w:id="50427811">
              <w:marLeft w:val="0"/>
              <w:marRight w:val="0"/>
              <w:marTop w:val="0"/>
              <w:marBottom w:val="0"/>
              <w:divBdr>
                <w:top w:val="none" w:sz="0" w:space="0" w:color="auto"/>
                <w:left w:val="none" w:sz="0" w:space="0" w:color="auto"/>
                <w:bottom w:val="none" w:sz="0" w:space="0" w:color="auto"/>
                <w:right w:val="none" w:sz="0" w:space="0" w:color="auto"/>
              </w:divBdr>
            </w:div>
            <w:div w:id="1547448162">
              <w:marLeft w:val="0"/>
              <w:marRight w:val="0"/>
              <w:marTop w:val="0"/>
              <w:marBottom w:val="0"/>
              <w:divBdr>
                <w:top w:val="none" w:sz="0" w:space="0" w:color="auto"/>
                <w:left w:val="none" w:sz="0" w:space="0" w:color="auto"/>
                <w:bottom w:val="none" w:sz="0" w:space="0" w:color="auto"/>
                <w:right w:val="none" w:sz="0" w:space="0" w:color="auto"/>
              </w:divBdr>
            </w:div>
            <w:div w:id="1797870680">
              <w:marLeft w:val="0"/>
              <w:marRight w:val="0"/>
              <w:marTop w:val="0"/>
              <w:marBottom w:val="0"/>
              <w:divBdr>
                <w:top w:val="none" w:sz="0" w:space="0" w:color="auto"/>
                <w:left w:val="none" w:sz="0" w:space="0" w:color="auto"/>
                <w:bottom w:val="none" w:sz="0" w:space="0" w:color="auto"/>
                <w:right w:val="none" w:sz="0" w:space="0" w:color="auto"/>
              </w:divBdr>
            </w:div>
            <w:div w:id="1385913490">
              <w:marLeft w:val="0"/>
              <w:marRight w:val="0"/>
              <w:marTop w:val="0"/>
              <w:marBottom w:val="0"/>
              <w:divBdr>
                <w:top w:val="none" w:sz="0" w:space="0" w:color="auto"/>
                <w:left w:val="none" w:sz="0" w:space="0" w:color="auto"/>
                <w:bottom w:val="none" w:sz="0" w:space="0" w:color="auto"/>
                <w:right w:val="none" w:sz="0" w:space="0" w:color="auto"/>
              </w:divBdr>
            </w:div>
            <w:div w:id="2000647507">
              <w:marLeft w:val="0"/>
              <w:marRight w:val="0"/>
              <w:marTop w:val="0"/>
              <w:marBottom w:val="0"/>
              <w:divBdr>
                <w:top w:val="none" w:sz="0" w:space="0" w:color="auto"/>
                <w:left w:val="none" w:sz="0" w:space="0" w:color="auto"/>
                <w:bottom w:val="none" w:sz="0" w:space="0" w:color="auto"/>
                <w:right w:val="none" w:sz="0" w:space="0" w:color="auto"/>
              </w:divBdr>
            </w:div>
            <w:div w:id="471143954">
              <w:marLeft w:val="0"/>
              <w:marRight w:val="0"/>
              <w:marTop w:val="0"/>
              <w:marBottom w:val="0"/>
              <w:divBdr>
                <w:top w:val="none" w:sz="0" w:space="0" w:color="auto"/>
                <w:left w:val="none" w:sz="0" w:space="0" w:color="auto"/>
                <w:bottom w:val="none" w:sz="0" w:space="0" w:color="auto"/>
                <w:right w:val="none" w:sz="0" w:space="0" w:color="auto"/>
              </w:divBdr>
            </w:div>
            <w:div w:id="1319648733">
              <w:marLeft w:val="0"/>
              <w:marRight w:val="0"/>
              <w:marTop w:val="0"/>
              <w:marBottom w:val="0"/>
              <w:divBdr>
                <w:top w:val="none" w:sz="0" w:space="0" w:color="auto"/>
                <w:left w:val="none" w:sz="0" w:space="0" w:color="auto"/>
                <w:bottom w:val="none" w:sz="0" w:space="0" w:color="auto"/>
                <w:right w:val="none" w:sz="0" w:space="0" w:color="auto"/>
              </w:divBdr>
            </w:div>
            <w:div w:id="1586525537">
              <w:marLeft w:val="0"/>
              <w:marRight w:val="0"/>
              <w:marTop w:val="0"/>
              <w:marBottom w:val="0"/>
              <w:divBdr>
                <w:top w:val="none" w:sz="0" w:space="0" w:color="auto"/>
                <w:left w:val="none" w:sz="0" w:space="0" w:color="auto"/>
                <w:bottom w:val="none" w:sz="0" w:space="0" w:color="auto"/>
                <w:right w:val="none" w:sz="0" w:space="0" w:color="auto"/>
              </w:divBdr>
            </w:div>
            <w:div w:id="1178277160">
              <w:marLeft w:val="0"/>
              <w:marRight w:val="0"/>
              <w:marTop w:val="0"/>
              <w:marBottom w:val="0"/>
              <w:divBdr>
                <w:top w:val="none" w:sz="0" w:space="0" w:color="auto"/>
                <w:left w:val="none" w:sz="0" w:space="0" w:color="auto"/>
                <w:bottom w:val="none" w:sz="0" w:space="0" w:color="auto"/>
                <w:right w:val="none" w:sz="0" w:space="0" w:color="auto"/>
              </w:divBdr>
            </w:div>
            <w:div w:id="1015114280">
              <w:marLeft w:val="0"/>
              <w:marRight w:val="0"/>
              <w:marTop w:val="0"/>
              <w:marBottom w:val="0"/>
              <w:divBdr>
                <w:top w:val="none" w:sz="0" w:space="0" w:color="auto"/>
                <w:left w:val="none" w:sz="0" w:space="0" w:color="auto"/>
                <w:bottom w:val="none" w:sz="0" w:space="0" w:color="auto"/>
                <w:right w:val="none" w:sz="0" w:space="0" w:color="auto"/>
              </w:divBdr>
            </w:div>
            <w:div w:id="441925714">
              <w:marLeft w:val="0"/>
              <w:marRight w:val="0"/>
              <w:marTop w:val="0"/>
              <w:marBottom w:val="0"/>
              <w:divBdr>
                <w:top w:val="none" w:sz="0" w:space="0" w:color="auto"/>
                <w:left w:val="none" w:sz="0" w:space="0" w:color="auto"/>
                <w:bottom w:val="none" w:sz="0" w:space="0" w:color="auto"/>
                <w:right w:val="none" w:sz="0" w:space="0" w:color="auto"/>
              </w:divBdr>
            </w:div>
            <w:div w:id="605115743">
              <w:marLeft w:val="0"/>
              <w:marRight w:val="0"/>
              <w:marTop w:val="0"/>
              <w:marBottom w:val="0"/>
              <w:divBdr>
                <w:top w:val="none" w:sz="0" w:space="0" w:color="auto"/>
                <w:left w:val="none" w:sz="0" w:space="0" w:color="auto"/>
                <w:bottom w:val="none" w:sz="0" w:space="0" w:color="auto"/>
                <w:right w:val="none" w:sz="0" w:space="0" w:color="auto"/>
              </w:divBdr>
            </w:div>
            <w:div w:id="1147553744">
              <w:marLeft w:val="0"/>
              <w:marRight w:val="0"/>
              <w:marTop w:val="0"/>
              <w:marBottom w:val="0"/>
              <w:divBdr>
                <w:top w:val="none" w:sz="0" w:space="0" w:color="auto"/>
                <w:left w:val="none" w:sz="0" w:space="0" w:color="auto"/>
                <w:bottom w:val="none" w:sz="0" w:space="0" w:color="auto"/>
                <w:right w:val="none" w:sz="0" w:space="0" w:color="auto"/>
              </w:divBdr>
            </w:div>
            <w:div w:id="22444189">
              <w:marLeft w:val="0"/>
              <w:marRight w:val="0"/>
              <w:marTop w:val="0"/>
              <w:marBottom w:val="0"/>
              <w:divBdr>
                <w:top w:val="none" w:sz="0" w:space="0" w:color="auto"/>
                <w:left w:val="none" w:sz="0" w:space="0" w:color="auto"/>
                <w:bottom w:val="none" w:sz="0" w:space="0" w:color="auto"/>
                <w:right w:val="none" w:sz="0" w:space="0" w:color="auto"/>
              </w:divBdr>
            </w:div>
            <w:div w:id="1065372461">
              <w:marLeft w:val="0"/>
              <w:marRight w:val="0"/>
              <w:marTop w:val="0"/>
              <w:marBottom w:val="0"/>
              <w:divBdr>
                <w:top w:val="none" w:sz="0" w:space="0" w:color="auto"/>
                <w:left w:val="none" w:sz="0" w:space="0" w:color="auto"/>
                <w:bottom w:val="none" w:sz="0" w:space="0" w:color="auto"/>
                <w:right w:val="none" w:sz="0" w:space="0" w:color="auto"/>
              </w:divBdr>
            </w:div>
            <w:div w:id="683239611">
              <w:marLeft w:val="0"/>
              <w:marRight w:val="0"/>
              <w:marTop w:val="0"/>
              <w:marBottom w:val="0"/>
              <w:divBdr>
                <w:top w:val="none" w:sz="0" w:space="0" w:color="auto"/>
                <w:left w:val="none" w:sz="0" w:space="0" w:color="auto"/>
                <w:bottom w:val="none" w:sz="0" w:space="0" w:color="auto"/>
                <w:right w:val="none" w:sz="0" w:space="0" w:color="auto"/>
              </w:divBdr>
            </w:div>
            <w:div w:id="1756321550">
              <w:marLeft w:val="0"/>
              <w:marRight w:val="0"/>
              <w:marTop w:val="0"/>
              <w:marBottom w:val="0"/>
              <w:divBdr>
                <w:top w:val="none" w:sz="0" w:space="0" w:color="auto"/>
                <w:left w:val="none" w:sz="0" w:space="0" w:color="auto"/>
                <w:bottom w:val="none" w:sz="0" w:space="0" w:color="auto"/>
                <w:right w:val="none" w:sz="0" w:space="0" w:color="auto"/>
              </w:divBdr>
            </w:div>
            <w:div w:id="1656297035">
              <w:marLeft w:val="0"/>
              <w:marRight w:val="0"/>
              <w:marTop w:val="0"/>
              <w:marBottom w:val="0"/>
              <w:divBdr>
                <w:top w:val="none" w:sz="0" w:space="0" w:color="auto"/>
                <w:left w:val="none" w:sz="0" w:space="0" w:color="auto"/>
                <w:bottom w:val="none" w:sz="0" w:space="0" w:color="auto"/>
                <w:right w:val="none" w:sz="0" w:space="0" w:color="auto"/>
              </w:divBdr>
            </w:div>
            <w:div w:id="1477454595">
              <w:marLeft w:val="0"/>
              <w:marRight w:val="0"/>
              <w:marTop w:val="0"/>
              <w:marBottom w:val="0"/>
              <w:divBdr>
                <w:top w:val="none" w:sz="0" w:space="0" w:color="auto"/>
                <w:left w:val="none" w:sz="0" w:space="0" w:color="auto"/>
                <w:bottom w:val="none" w:sz="0" w:space="0" w:color="auto"/>
                <w:right w:val="none" w:sz="0" w:space="0" w:color="auto"/>
              </w:divBdr>
            </w:div>
            <w:div w:id="970789699">
              <w:marLeft w:val="0"/>
              <w:marRight w:val="0"/>
              <w:marTop w:val="0"/>
              <w:marBottom w:val="0"/>
              <w:divBdr>
                <w:top w:val="none" w:sz="0" w:space="0" w:color="auto"/>
                <w:left w:val="none" w:sz="0" w:space="0" w:color="auto"/>
                <w:bottom w:val="none" w:sz="0" w:space="0" w:color="auto"/>
                <w:right w:val="none" w:sz="0" w:space="0" w:color="auto"/>
              </w:divBdr>
            </w:div>
            <w:div w:id="1879002424">
              <w:marLeft w:val="0"/>
              <w:marRight w:val="0"/>
              <w:marTop w:val="0"/>
              <w:marBottom w:val="0"/>
              <w:divBdr>
                <w:top w:val="none" w:sz="0" w:space="0" w:color="auto"/>
                <w:left w:val="none" w:sz="0" w:space="0" w:color="auto"/>
                <w:bottom w:val="none" w:sz="0" w:space="0" w:color="auto"/>
                <w:right w:val="none" w:sz="0" w:space="0" w:color="auto"/>
              </w:divBdr>
            </w:div>
            <w:div w:id="1810241507">
              <w:marLeft w:val="0"/>
              <w:marRight w:val="0"/>
              <w:marTop w:val="0"/>
              <w:marBottom w:val="0"/>
              <w:divBdr>
                <w:top w:val="none" w:sz="0" w:space="0" w:color="auto"/>
                <w:left w:val="none" w:sz="0" w:space="0" w:color="auto"/>
                <w:bottom w:val="none" w:sz="0" w:space="0" w:color="auto"/>
                <w:right w:val="none" w:sz="0" w:space="0" w:color="auto"/>
              </w:divBdr>
            </w:div>
            <w:div w:id="1797720289">
              <w:marLeft w:val="0"/>
              <w:marRight w:val="0"/>
              <w:marTop w:val="0"/>
              <w:marBottom w:val="0"/>
              <w:divBdr>
                <w:top w:val="none" w:sz="0" w:space="0" w:color="auto"/>
                <w:left w:val="none" w:sz="0" w:space="0" w:color="auto"/>
                <w:bottom w:val="none" w:sz="0" w:space="0" w:color="auto"/>
                <w:right w:val="none" w:sz="0" w:space="0" w:color="auto"/>
              </w:divBdr>
            </w:div>
            <w:div w:id="660163773">
              <w:marLeft w:val="0"/>
              <w:marRight w:val="0"/>
              <w:marTop w:val="0"/>
              <w:marBottom w:val="0"/>
              <w:divBdr>
                <w:top w:val="none" w:sz="0" w:space="0" w:color="auto"/>
                <w:left w:val="none" w:sz="0" w:space="0" w:color="auto"/>
                <w:bottom w:val="none" w:sz="0" w:space="0" w:color="auto"/>
                <w:right w:val="none" w:sz="0" w:space="0" w:color="auto"/>
              </w:divBdr>
            </w:div>
            <w:div w:id="301926659">
              <w:marLeft w:val="0"/>
              <w:marRight w:val="0"/>
              <w:marTop w:val="0"/>
              <w:marBottom w:val="0"/>
              <w:divBdr>
                <w:top w:val="none" w:sz="0" w:space="0" w:color="auto"/>
                <w:left w:val="none" w:sz="0" w:space="0" w:color="auto"/>
                <w:bottom w:val="none" w:sz="0" w:space="0" w:color="auto"/>
                <w:right w:val="none" w:sz="0" w:space="0" w:color="auto"/>
              </w:divBdr>
            </w:div>
            <w:div w:id="1113137800">
              <w:marLeft w:val="0"/>
              <w:marRight w:val="0"/>
              <w:marTop w:val="0"/>
              <w:marBottom w:val="0"/>
              <w:divBdr>
                <w:top w:val="none" w:sz="0" w:space="0" w:color="auto"/>
                <w:left w:val="none" w:sz="0" w:space="0" w:color="auto"/>
                <w:bottom w:val="none" w:sz="0" w:space="0" w:color="auto"/>
                <w:right w:val="none" w:sz="0" w:space="0" w:color="auto"/>
              </w:divBdr>
            </w:div>
            <w:div w:id="1569879953">
              <w:marLeft w:val="0"/>
              <w:marRight w:val="0"/>
              <w:marTop w:val="0"/>
              <w:marBottom w:val="0"/>
              <w:divBdr>
                <w:top w:val="none" w:sz="0" w:space="0" w:color="auto"/>
                <w:left w:val="none" w:sz="0" w:space="0" w:color="auto"/>
                <w:bottom w:val="none" w:sz="0" w:space="0" w:color="auto"/>
                <w:right w:val="none" w:sz="0" w:space="0" w:color="auto"/>
              </w:divBdr>
            </w:div>
            <w:div w:id="315647733">
              <w:marLeft w:val="0"/>
              <w:marRight w:val="0"/>
              <w:marTop w:val="0"/>
              <w:marBottom w:val="0"/>
              <w:divBdr>
                <w:top w:val="none" w:sz="0" w:space="0" w:color="auto"/>
                <w:left w:val="none" w:sz="0" w:space="0" w:color="auto"/>
                <w:bottom w:val="none" w:sz="0" w:space="0" w:color="auto"/>
                <w:right w:val="none" w:sz="0" w:space="0" w:color="auto"/>
              </w:divBdr>
            </w:div>
            <w:div w:id="1885867584">
              <w:marLeft w:val="0"/>
              <w:marRight w:val="0"/>
              <w:marTop w:val="0"/>
              <w:marBottom w:val="0"/>
              <w:divBdr>
                <w:top w:val="none" w:sz="0" w:space="0" w:color="auto"/>
                <w:left w:val="none" w:sz="0" w:space="0" w:color="auto"/>
                <w:bottom w:val="none" w:sz="0" w:space="0" w:color="auto"/>
                <w:right w:val="none" w:sz="0" w:space="0" w:color="auto"/>
              </w:divBdr>
            </w:div>
            <w:div w:id="684091213">
              <w:marLeft w:val="0"/>
              <w:marRight w:val="0"/>
              <w:marTop w:val="0"/>
              <w:marBottom w:val="0"/>
              <w:divBdr>
                <w:top w:val="none" w:sz="0" w:space="0" w:color="auto"/>
                <w:left w:val="none" w:sz="0" w:space="0" w:color="auto"/>
                <w:bottom w:val="none" w:sz="0" w:space="0" w:color="auto"/>
                <w:right w:val="none" w:sz="0" w:space="0" w:color="auto"/>
              </w:divBdr>
            </w:div>
            <w:div w:id="446973333">
              <w:marLeft w:val="0"/>
              <w:marRight w:val="0"/>
              <w:marTop w:val="0"/>
              <w:marBottom w:val="0"/>
              <w:divBdr>
                <w:top w:val="none" w:sz="0" w:space="0" w:color="auto"/>
                <w:left w:val="none" w:sz="0" w:space="0" w:color="auto"/>
                <w:bottom w:val="none" w:sz="0" w:space="0" w:color="auto"/>
                <w:right w:val="none" w:sz="0" w:space="0" w:color="auto"/>
              </w:divBdr>
            </w:div>
            <w:div w:id="1954172488">
              <w:marLeft w:val="0"/>
              <w:marRight w:val="0"/>
              <w:marTop w:val="0"/>
              <w:marBottom w:val="0"/>
              <w:divBdr>
                <w:top w:val="none" w:sz="0" w:space="0" w:color="auto"/>
                <w:left w:val="none" w:sz="0" w:space="0" w:color="auto"/>
                <w:bottom w:val="none" w:sz="0" w:space="0" w:color="auto"/>
                <w:right w:val="none" w:sz="0" w:space="0" w:color="auto"/>
              </w:divBdr>
            </w:div>
            <w:div w:id="1157107318">
              <w:marLeft w:val="0"/>
              <w:marRight w:val="0"/>
              <w:marTop w:val="0"/>
              <w:marBottom w:val="0"/>
              <w:divBdr>
                <w:top w:val="none" w:sz="0" w:space="0" w:color="auto"/>
                <w:left w:val="none" w:sz="0" w:space="0" w:color="auto"/>
                <w:bottom w:val="none" w:sz="0" w:space="0" w:color="auto"/>
                <w:right w:val="none" w:sz="0" w:space="0" w:color="auto"/>
              </w:divBdr>
            </w:div>
            <w:div w:id="1539392255">
              <w:marLeft w:val="0"/>
              <w:marRight w:val="0"/>
              <w:marTop w:val="0"/>
              <w:marBottom w:val="0"/>
              <w:divBdr>
                <w:top w:val="none" w:sz="0" w:space="0" w:color="auto"/>
                <w:left w:val="none" w:sz="0" w:space="0" w:color="auto"/>
                <w:bottom w:val="none" w:sz="0" w:space="0" w:color="auto"/>
                <w:right w:val="none" w:sz="0" w:space="0" w:color="auto"/>
              </w:divBdr>
            </w:div>
            <w:div w:id="1113356227">
              <w:marLeft w:val="0"/>
              <w:marRight w:val="0"/>
              <w:marTop w:val="0"/>
              <w:marBottom w:val="0"/>
              <w:divBdr>
                <w:top w:val="none" w:sz="0" w:space="0" w:color="auto"/>
                <w:left w:val="none" w:sz="0" w:space="0" w:color="auto"/>
                <w:bottom w:val="none" w:sz="0" w:space="0" w:color="auto"/>
                <w:right w:val="none" w:sz="0" w:space="0" w:color="auto"/>
              </w:divBdr>
            </w:div>
            <w:div w:id="347565406">
              <w:marLeft w:val="0"/>
              <w:marRight w:val="0"/>
              <w:marTop w:val="0"/>
              <w:marBottom w:val="0"/>
              <w:divBdr>
                <w:top w:val="none" w:sz="0" w:space="0" w:color="auto"/>
                <w:left w:val="none" w:sz="0" w:space="0" w:color="auto"/>
                <w:bottom w:val="none" w:sz="0" w:space="0" w:color="auto"/>
                <w:right w:val="none" w:sz="0" w:space="0" w:color="auto"/>
              </w:divBdr>
            </w:div>
            <w:div w:id="1490487753">
              <w:marLeft w:val="0"/>
              <w:marRight w:val="0"/>
              <w:marTop w:val="0"/>
              <w:marBottom w:val="0"/>
              <w:divBdr>
                <w:top w:val="none" w:sz="0" w:space="0" w:color="auto"/>
                <w:left w:val="none" w:sz="0" w:space="0" w:color="auto"/>
                <w:bottom w:val="none" w:sz="0" w:space="0" w:color="auto"/>
                <w:right w:val="none" w:sz="0" w:space="0" w:color="auto"/>
              </w:divBdr>
            </w:div>
            <w:div w:id="1899973835">
              <w:marLeft w:val="0"/>
              <w:marRight w:val="0"/>
              <w:marTop w:val="0"/>
              <w:marBottom w:val="0"/>
              <w:divBdr>
                <w:top w:val="none" w:sz="0" w:space="0" w:color="auto"/>
                <w:left w:val="none" w:sz="0" w:space="0" w:color="auto"/>
                <w:bottom w:val="none" w:sz="0" w:space="0" w:color="auto"/>
                <w:right w:val="none" w:sz="0" w:space="0" w:color="auto"/>
              </w:divBdr>
            </w:div>
            <w:div w:id="713962749">
              <w:marLeft w:val="0"/>
              <w:marRight w:val="0"/>
              <w:marTop w:val="0"/>
              <w:marBottom w:val="0"/>
              <w:divBdr>
                <w:top w:val="none" w:sz="0" w:space="0" w:color="auto"/>
                <w:left w:val="none" w:sz="0" w:space="0" w:color="auto"/>
                <w:bottom w:val="none" w:sz="0" w:space="0" w:color="auto"/>
                <w:right w:val="none" w:sz="0" w:space="0" w:color="auto"/>
              </w:divBdr>
            </w:div>
            <w:div w:id="1954314407">
              <w:marLeft w:val="0"/>
              <w:marRight w:val="0"/>
              <w:marTop w:val="0"/>
              <w:marBottom w:val="0"/>
              <w:divBdr>
                <w:top w:val="none" w:sz="0" w:space="0" w:color="auto"/>
                <w:left w:val="none" w:sz="0" w:space="0" w:color="auto"/>
                <w:bottom w:val="none" w:sz="0" w:space="0" w:color="auto"/>
                <w:right w:val="none" w:sz="0" w:space="0" w:color="auto"/>
              </w:divBdr>
            </w:div>
            <w:div w:id="1149860062">
              <w:marLeft w:val="0"/>
              <w:marRight w:val="0"/>
              <w:marTop w:val="0"/>
              <w:marBottom w:val="0"/>
              <w:divBdr>
                <w:top w:val="none" w:sz="0" w:space="0" w:color="auto"/>
                <w:left w:val="none" w:sz="0" w:space="0" w:color="auto"/>
                <w:bottom w:val="none" w:sz="0" w:space="0" w:color="auto"/>
                <w:right w:val="none" w:sz="0" w:space="0" w:color="auto"/>
              </w:divBdr>
            </w:div>
            <w:div w:id="54010534">
              <w:marLeft w:val="0"/>
              <w:marRight w:val="0"/>
              <w:marTop w:val="0"/>
              <w:marBottom w:val="0"/>
              <w:divBdr>
                <w:top w:val="none" w:sz="0" w:space="0" w:color="auto"/>
                <w:left w:val="none" w:sz="0" w:space="0" w:color="auto"/>
                <w:bottom w:val="none" w:sz="0" w:space="0" w:color="auto"/>
                <w:right w:val="none" w:sz="0" w:space="0" w:color="auto"/>
              </w:divBdr>
            </w:div>
            <w:div w:id="1256284262">
              <w:marLeft w:val="0"/>
              <w:marRight w:val="0"/>
              <w:marTop w:val="0"/>
              <w:marBottom w:val="0"/>
              <w:divBdr>
                <w:top w:val="none" w:sz="0" w:space="0" w:color="auto"/>
                <w:left w:val="none" w:sz="0" w:space="0" w:color="auto"/>
                <w:bottom w:val="none" w:sz="0" w:space="0" w:color="auto"/>
                <w:right w:val="none" w:sz="0" w:space="0" w:color="auto"/>
              </w:divBdr>
            </w:div>
            <w:div w:id="1132989714">
              <w:marLeft w:val="0"/>
              <w:marRight w:val="0"/>
              <w:marTop w:val="0"/>
              <w:marBottom w:val="0"/>
              <w:divBdr>
                <w:top w:val="none" w:sz="0" w:space="0" w:color="auto"/>
                <w:left w:val="none" w:sz="0" w:space="0" w:color="auto"/>
                <w:bottom w:val="none" w:sz="0" w:space="0" w:color="auto"/>
                <w:right w:val="none" w:sz="0" w:space="0" w:color="auto"/>
              </w:divBdr>
            </w:div>
            <w:div w:id="2092071227">
              <w:marLeft w:val="0"/>
              <w:marRight w:val="0"/>
              <w:marTop w:val="0"/>
              <w:marBottom w:val="0"/>
              <w:divBdr>
                <w:top w:val="none" w:sz="0" w:space="0" w:color="auto"/>
                <w:left w:val="none" w:sz="0" w:space="0" w:color="auto"/>
                <w:bottom w:val="none" w:sz="0" w:space="0" w:color="auto"/>
                <w:right w:val="none" w:sz="0" w:space="0" w:color="auto"/>
              </w:divBdr>
            </w:div>
            <w:div w:id="2135828040">
              <w:marLeft w:val="0"/>
              <w:marRight w:val="0"/>
              <w:marTop w:val="0"/>
              <w:marBottom w:val="0"/>
              <w:divBdr>
                <w:top w:val="none" w:sz="0" w:space="0" w:color="auto"/>
                <w:left w:val="none" w:sz="0" w:space="0" w:color="auto"/>
                <w:bottom w:val="none" w:sz="0" w:space="0" w:color="auto"/>
                <w:right w:val="none" w:sz="0" w:space="0" w:color="auto"/>
              </w:divBdr>
            </w:div>
            <w:div w:id="523858474">
              <w:marLeft w:val="0"/>
              <w:marRight w:val="0"/>
              <w:marTop w:val="0"/>
              <w:marBottom w:val="0"/>
              <w:divBdr>
                <w:top w:val="none" w:sz="0" w:space="0" w:color="auto"/>
                <w:left w:val="none" w:sz="0" w:space="0" w:color="auto"/>
                <w:bottom w:val="none" w:sz="0" w:space="0" w:color="auto"/>
                <w:right w:val="none" w:sz="0" w:space="0" w:color="auto"/>
              </w:divBdr>
            </w:div>
            <w:div w:id="1914730442">
              <w:marLeft w:val="0"/>
              <w:marRight w:val="0"/>
              <w:marTop w:val="0"/>
              <w:marBottom w:val="0"/>
              <w:divBdr>
                <w:top w:val="none" w:sz="0" w:space="0" w:color="auto"/>
                <w:left w:val="none" w:sz="0" w:space="0" w:color="auto"/>
                <w:bottom w:val="none" w:sz="0" w:space="0" w:color="auto"/>
                <w:right w:val="none" w:sz="0" w:space="0" w:color="auto"/>
              </w:divBdr>
            </w:div>
            <w:div w:id="564489359">
              <w:marLeft w:val="0"/>
              <w:marRight w:val="0"/>
              <w:marTop w:val="0"/>
              <w:marBottom w:val="0"/>
              <w:divBdr>
                <w:top w:val="none" w:sz="0" w:space="0" w:color="auto"/>
                <w:left w:val="none" w:sz="0" w:space="0" w:color="auto"/>
                <w:bottom w:val="none" w:sz="0" w:space="0" w:color="auto"/>
                <w:right w:val="none" w:sz="0" w:space="0" w:color="auto"/>
              </w:divBdr>
            </w:div>
            <w:div w:id="1373385078">
              <w:marLeft w:val="0"/>
              <w:marRight w:val="0"/>
              <w:marTop w:val="0"/>
              <w:marBottom w:val="0"/>
              <w:divBdr>
                <w:top w:val="none" w:sz="0" w:space="0" w:color="auto"/>
                <w:left w:val="none" w:sz="0" w:space="0" w:color="auto"/>
                <w:bottom w:val="none" w:sz="0" w:space="0" w:color="auto"/>
                <w:right w:val="none" w:sz="0" w:space="0" w:color="auto"/>
              </w:divBdr>
            </w:div>
            <w:div w:id="245966090">
              <w:marLeft w:val="0"/>
              <w:marRight w:val="0"/>
              <w:marTop w:val="0"/>
              <w:marBottom w:val="0"/>
              <w:divBdr>
                <w:top w:val="none" w:sz="0" w:space="0" w:color="auto"/>
                <w:left w:val="none" w:sz="0" w:space="0" w:color="auto"/>
                <w:bottom w:val="none" w:sz="0" w:space="0" w:color="auto"/>
                <w:right w:val="none" w:sz="0" w:space="0" w:color="auto"/>
              </w:divBdr>
            </w:div>
            <w:div w:id="212497709">
              <w:marLeft w:val="0"/>
              <w:marRight w:val="0"/>
              <w:marTop w:val="0"/>
              <w:marBottom w:val="0"/>
              <w:divBdr>
                <w:top w:val="none" w:sz="0" w:space="0" w:color="auto"/>
                <w:left w:val="none" w:sz="0" w:space="0" w:color="auto"/>
                <w:bottom w:val="none" w:sz="0" w:space="0" w:color="auto"/>
                <w:right w:val="none" w:sz="0" w:space="0" w:color="auto"/>
              </w:divBdr>
            </w:div>
            <w:div w:id="1559433567">
              <w:marLeft w:val="0"/>
              <w:marRight w:val="0"/>
              <w:marTop w:val="0"/>
              <w:marBottom w:val="0"/>
              <w:divBdr>
                <w:top w:val="none" w:sz="0" w:space="0" w:color="auto"/>
                <w:left w:val="none" w:sz="0" w:space="0" w:color="auto"/>
                <w:bottom w:val="none" w:sz="0" w:space="0" w:color="auto"/>
                <w:right w:val="none" w:sz="0" w:space="0" w:color="auto"/>
              </w:divBdr>
            </w:div>
            <w:div w:id="2045012725">
              <w:marLeft w:val="0"/>
              <w:marRight w:val="0"/>
              <w:marTop w:val="0"/>
              <w:marBottom w:val="0"/>
              <w:divBdr>
                <w:top w:val="none" w:sz="0" w:space="0" w:color="auto"/>
                <w:left w:val="none" w:sz="0" w:space="0" w:color="auto"/>
                <w:bottom w:val="none" w:sz="0" w:space="0" w:color="auto"/>
                <w:right w:val="none" w:sz="0" w:space="0" w:color="auto"/>
              </w:divBdr>
            </w:div>
            <w:div w:id="1406299417">
              <w:marLeft w:val="0"/>
              <w:marRight w:val="0"/>
              <w:marTop w:val="0"/>
              <w:marBottom w:val="0"/>
              <w:divBdr>
                <w:top w:val="none" w:sz="0" w:space="0" w:color="auto"/>
                <w:left w:val="none" w:sz="0" w:space="0" w:color="auto"/>
                <w:bottom w:val="none" w:sz="0" w:space="0" w:color="auto"/>
                <w:right w:val="none" w:sz="0" w:space="0" w:color="auto"/>
              </w:divBdr>
            </w:div>
            <w:div w:id="195503998">
              <w:marLeft w:val="0"/>
              <w:marRight w:val="0"/>
              <w:marTop w:val="0"/>
              <w:marBottom w:val="0"/>
              <w:divBdr>
                <w:top w:val="none" w:sz="0" w:space="0" w:color="auto"/>
                <w:left w:val="none" w:sz="0" w:space="0" w:color="auto"/>
                <w:bottom w:val="none" w:sz="0" w:space="0" w:color="auto"/>
                <w:right w:val="none" w:sz="0" w:space="0" w:color="auto"/>
              </w:divBdr>
            </w:div>
            <w:div w:id="739250642">
              <w:marLeft w:val="0"/>
              <w:marRight w:val="0"/>
              <w:marTop w:val="0"/>
              <w:marBottom w:val="0"/>
              <w:divBdr>
                <w:top w:val="none" w:sz="0" w:space="0" w:color="auto"/>
                <w:left w:val="none" w:sz="0" w:space="0" w:color="auto"/>
                <w:bottom w:val="none" w:sz="0" w:space="0" w:color="auto"/>
                <w:right w:val="none" w:sz="0" w:space="0" w:color="auto"/>
              </w:divBdr>
            </w:div>
            <w:div w:id="815611006">
              <w:marLeft w:val="0"/>
              <w:marRight w:val="0"/>
              <w:marTop w:val="0"/>
              <w:marBottom w:val="0"/>
              <w:divBdr>
                <w:top w:val="none" w:sz="0" w:space="0" w:color="auto"/>
                <w:left w:val="none" w:sz="0" w:space="0" w:color="auto"/>
                <w:bottom w:val="none" w:sz="0" w:space="0" w:color="auto"/>
                <w:right w:val="none" w:sz="0" w:space="0" w:color="auto"/>
              </w:divBdr>
            </w:div>
            <w:div w:id="1181312130">
              <w:marLeft w:val="0"/>
              <w:marRight w:val="0"/>
              <w:marTop w:val="0"/>
              <w:marBottom w:val="0"/>
              <w:divBdr>
                <w:top w:val="none" w:sz="0" w:space="0" w:color="auto"/>
                <w:left w:val="none" w:sz="0" w:space="0" w:color="auto"/>
                <w:bottom w:val="none" w:sz="0" w:space="0" w:color="auto"/>
                <w:right w:val="none" w:sz="0" w:space="0" w:color="auto"/>
              </w:divBdr>
            </w:div>
            <w:div w:id="1779253614">
              <w:marLeft w:val="0"/>
              <w:marRight w:val="0"/>
              <w:marTop w:val="0"/>
              <w:marBottom w:val="0"/>
              <w:divBdr>
                <w:top w:val="none" w:sz="0" w:space="0" w:color="auto"/>
                <w:left w:val="none" w:sz="0" w:space="0" w:color="auto"/>
                <w:bottom w:val="none" w:sz="0" w:space="0" w:color="auto"/>
                <w:right w:val="none" w:sz="0" w:space="0" w:color="auto"/>
              </w:divBdr>
            </w:div>
            <w:div w:id="1105229062">
              <w:marLeft w:val="0"/>
              <w:marRight w:val="0"/>
              <w:marTop w:val="0"/>
              <w:marBottom w:val="0"/>
              <w:divBdr>
                <w:top w:val="none" w:sz="0" w:space="0" w:color="auto"/>
                <w:left w:val="none" w:sz="0" w:space="0" w:color="auto"/>
                <w:bottom w:val="none" w:sz="0" w:space="0" w:color="auto"/>
                <w:right w:val="none" w:sz="0" w:space="0" w:color="auto"/>
              </w:divBdr>
            </w:div>
            <w:div w:id="500118608">
              <w:marLeft w:val="0"/>
              <w:marRight w:val="0"/>
              <w:marTop w:val="0"/>
              <w:marBottom w:val="0"/>
              <w:divBdr>
                <w:top w:val="none" w:sz="0" w:space="0" w:color="auto"/>
                <w:left w:val="none" w:sz="0" w:space="0" w:color="auto"/>
                <w:bottom w:val="none" w:sz="0" w:space="0" w:color="auto"/>
                <w:right w:val="none" w:sz="0" w:space="0" w:color="auto"/>
              </w:divBdr>
            </w:div>
            <w:div w:id="2058579068">
              <w:marLeft w:val="0"/>
              <w:marRight w:val="0"/>
              <w:marTop w:val="0"/>
              <w:marBottom w:val="0"/>
              <w:divBdr>
                <w:top w:val="none" w:sz="0" w:space="0" w:color="auto"/>
                <w:left w:val="none" w:sz="0" w:space="0" w:color="auto"/>
                <w:bottom w:val="none" w:sz="0" w:space="0" w:color="auto"/>
                <w:right w:val="none" w:sz="0" w:space="0" w:color="auto"/>
              </w:divBdr>
            </w:div>
            <w:div w:id="20210069">
              <w:marLeft w:val="0"/>
              <w:marRight w:val="0"/>
              <w:marTop w:val="0"/>
              <w:marBottom w:val="0"/>
              <w:divBdr>
                <w:top w:val="none" w:sz="0" w:space="0" w:color="auto"/>
                <w:left w:val="none" w:sz="0" w:space="0" w:color="auto"/>
                <w:bottom w:val="none" w:sz="0" w:space="0" w:color="auto"/>
                <w:right w:val="none" w:sz="0" w:space="0" w:color="auto"/>
              </w:divBdr>
            </w:div>
            <w:div w:id="1019090477">
              <w:marLeft w:val="0"/>
              <w:marRight w:val="0"/>
              <w:marTop w:val="0"/>
              <w:marBottom w:val="0"/>
              <w:divBdr>
                <w:top w:val="none" w:sz="0" w:space="0" w:color="auto"/>
                <w:left w:val="none" w:sz="0" w:space="0" w:color="auto"/>
                <w:bottom w:val="none" w:sz="0" w:space="0" w:color="auto"/>
                <w:right w:val="none" w:sz="0" w:space="0" w:color="auto"/>
              </w:divBdr>
            </w:div>
            <w:div w:id="1388063427">
              <w:marLeft w:val="0"/>
              <w:marRight w:val="0"/>
              <w:marTop w:val="0"/>
              <w:marBottom w:val="0"/>
              <w:divBdr>
                <w:top w:val="none" w:sz="0" w:space="0" w:color="auto"/>
                <w:left w:val="none" w:sz="0" w:space="0" w:color="auto"/>
                <w:bottom w:val="none" w:sz="0" w:space="0" w:color="auto"/>
                <w:right w:val="none" w:sz="0" w:space="0" w:color="auto"/>
              </w:divBdr>
            </w:div>
            <w:div w:id="565410226">
              <w:marLeft w:val="0"/>
              <w:marRight w:val="0"/>
              <w:marTop w:val="0"/>
              <w:marBottom w:val="0"/>
              <w:divBdr>
                <w:top w:val="none" w:sz="0" w:space="0" w:color="auto"/>
                <w:left w:val="none" w:sz="0" w:space="0" w:color="auto"/>
                <w:bottom w:val="none" w:sz="0" w:space="0" w:color="auto"/>
                <w:right w:val="none" w:sz="0" w:space="0" w:color="auto"/>
              </w:divBdr>
            </w:div>
            <w:div w:id="1032345197">
              <w:marLeft w:val="0"/>
              <w:marRight w:val="0"/>
              <w:marTop w:val="0"/>
              <w:marBottom w:val="0"/>
              <w:divBdr>
                <w:top w:val="none" w:sz="0" w:space="0" w:color="auto"/>
                <w:left w:val="none" w:sz="0" w:space="0" w:color="auto"/>
                <w:bottom w:val="none" w:sz="0" w:space="0" w:color="auto"/>
                <w:right w:val="none" w:sz="0" w:space="0" w:color="auto"/>
              </w:divBdr>
            </w:div>
            <w:div w:id="896478609">
              <w:marLeft w:val="0"/>
              <w:marRight w:val="0"/>
              <w:marTop w:val="0"/>
              <w:marBottom w:val="0"/>
              <w:divBdr>
                <w:top w:val="none" w:sz="0" w:space="0" w:color="auto"/>
                <w:left w:val="none" w:sz="0" w:space="0" w:color="auto"/>
                <w:bottom w:val="none" w:sz="0" w:space="0" w:color="auto"/>
                <w:right w:val="none" w:sz="0" w:space="0" w:color="auto"/>
              </w:divBdr>
            </w:div>
            <w:div w:id="823081730">
              <w:marLeft w:val="0"/>
              <w:marRight w:val="0"/>
              <w:marTop w:val="0"/>
              <w:marBottom w:val="0"/>
              <w:divBdr>
                <w:top w:val="none" w:sz="0" w:space="0" w:color="auto"/>
                <w:left w:val="none" w:sz="0" w:space="0" w:color="auto"/>
                <w:bottom w:val="none" w:sz="0" w:space="0" w:color="auto"/>
                <w:right w:val="none" w:sz="0" w:space="0" w:color="auto"/>
              </w:divBdr>
            </w:div>
            <w:div w:id="1256981025">
              <w:marLeft w:val="0"/>
              <w:marRight w:val="0"/>
              <w:marTop w:val="0"/>
              <w:marBottom w:val="0"/>
              <w:divBdr>
                <w:top w:val="none" w:sz="0" w:space="0" w:color="auto"/>
                <w:left w:val="none" w:sz="0" w:space="0" w:color="auto"/>
                <w:bottom w:val="none" w:sz="0" w:space="0" w:color="auto"/>
                <w:right w:val="none" w:sz="0" w:space="0" w:color="auto"/>
              </w:divBdr>
            </w:div>
            <w:div w:id="782264172">
              <w:marLeft w:val="0"/>
              <w:marRight w:val="0"/>
              <w:marTop w:val="0"/>
              <w:marBottom w:val="0"/>
              <w:divBdr>
                <w:top w:val="none" w:sz="0" w:space="0" w:color="auto"/>
                <w:left w:val="none" w:sz="0" w:space="0" w:color="auto"/>
                <w:bottom w:val="none" w:sz="0" w:space="0" w:color="auto"/>
                <w:right w:val="none" w:sz="0" w:space="0" w:color="auto"/>
              </w:divBdr>
            </w:div>
            <w:div w:id="1336567852">
              <w:marLeft w:val="0"/>
              <w:marRight w:val="0"/>
              <w:marTop w:val="0"/>
              <w:marBottom w:val="0"/>
              <w:divBdr>
                <w:top w:val="none" w:sz="0" w:space="0" w:color="auto"/>
                <w:left w:val="none" w:sz="0" w:space="0" w:color="auto"/>
                <w:bottom w:val="none" w:sz="0" w:space="0" w:color="auto"/>
                <w:right w:val="none" w:sz="0" w:space="0" w:color="auto"/>
              </w:divBdr>
            </w:div>
            <w:div w:id="406071710">
              <w:marLeft w:val="0"/>
              <w:marRight w:val="0"/>
              <w:marTop w:val="0"/>
              <w:marBottom w:val="0"/>
              <w:divBdr>
                <w:top w:val="none" w:sz="0" w:space="0" w:color="auto"/>
                <w:left w:val="none" w:sz="0" w:space="0" w:color="auto"/>
                <w:bottom w:val="none" w:sz="0" w:space="0" w:color="auto"/>
                <w:right w:val="none" w:sz="0" w:space="0" w:color="auto"/>
              </w:divBdr>
            </w:div>
            <w:div w:id="814300410">
              <w:marLeft w:val="0"/>
              <w:marRight w:val="0"/>
              <w:marTop w:val="0"/>
              <w:marBottom w:val="0"/>
              <w:divBdr>
                <w:top w:val="none" w:sz="0" w:space="0" w:color="auto"/>
                <w:left w:val="none" w:sz="0" w:space="0" w:color="auto"/>
                <w:bottom w:val="none" w:sz="0" w:space="0" w:color="auto"/>
                <w:right w:val="none" w:sz="0" w:space="0" w:color="auto"/>
              </w:divBdr>
            </w:div>
            <w:div w:id="1529756555">
              <w:marLeft w:val="0"/>
              <w:marRight w:val="0"/>
              <w:marTop w:val="0"/>
              <w:marBottom w:val="0"/>
              <w:divBdr>
                <w:top w:val="none" w:sz="0" w:space="0" w:color="auto"/>
                <w:left w:val="none" w:sz="0" w:space="0" w:color="auto"/>
                <w:bottom w:val="none" w:sz="0" w:space="0" w:color="auto"/>
                <w:right w:val="none" w:sz="0" w:space="0" w:color="auto"/>
              </w:divBdr>
            </w:div>
            <w:div w:id="1784958688">
              <w:marLeft w:val="0"/>
              <w:marRight w:val="0"/>
              <w:marTop w:val="0"/>
              <w:marBottom w:val="0"/>
              <w:divBdr>
                <w:top w:val="none" w:sz="0" w:space="0" w:color="auto"/>
                <w:left w:val="none" w:sz="0" w:space="0" w:color="auto"/>
                <w:bottom w:val="none" w:sz="0" w:space="0" w:color="auto"/>
                <w:right w:val="none" w:sz="0" w:space="0" w:color="auto"/>
              </w:divBdr>
            </w:div>
            <w:div w:id="194004035">
              <w:marLeft w:val="0"/>
              <w:marRight w:val="0"/>
              <w:marTop w:val="0"/>
              <w:marBottom w:val="0"/>
              <w:divBdr>
                <w:top w:val="none" w:sz="0" w:space="0" w:color="auto"/>
                <w:left w:val="none" w:sz="0" w:space="0" w:color="auto"/>
                <w:bottom w:val="none" w:sz="0" w:space="0" w:color="auto"/>
                <w:right w:val="none" w:sz="0" w:space="0" w:color="auto"/>
              </w:divBdr>
            </w:div>
            <w:div w:id="1837262104">
              <w:marLeft w:val="0"/>
              <w:marRight w:val="0"/>
              <w:marTop w:val="0"/>
              <w:marBottom w:val="0"/>
              <w:divBdr>
                <w:top w:val="none" w:sz="0" w:space="0" w:color="auto"/>
                <w:left w:val="none" w:sz="0" w:space="0" w:color="auto"/>
                <w:bottom w:val="none" w:sz="0" w:space="0" w:color="auto"/>
                <w:right w:val="none" w:sz="0" w:space="0" w:color="auto"/>
              </w:divBdr>
            </w:div>
            <w:div w:id="1732918538">
              <w:marLeft w:val="0"/>
              <w:marRight w:val="0"/>
              <w:marTop w:val="0"/>
              <w:marBottom w:val="0"/>
              <w:divBdr>
                <w:top w:val="none" w:sz="0" w:space="0" w:color="auto"/>
                <w:left w:val="none" w:sz="0" w:space="0" w:color="auto"/>
                <w:bottom w:val="none" w:sz="0" w:space="0" w:color="auto"/>
                <w:right w:val="none" w:sz="0" w:space="0" w:color="auto"/>
              </w:divBdr>
            </w:div>
            <w:div w:id="1393847069">
              <w:marLeft w:val="0"/>
              <w:marRight w:val="0"/>
              <w:marTop w:val="0"/>
              <w:marBottom w:val="0"/>
              <w:divBdr>
                <w:top w:val="none" w:sz="0" w:space="0" w:color="auto"/>
                <w:left w:val="none" w:sz="0" w:space="0" w:color="auto"/>
                <w:bottom w:val="none" w:sz="0" w:space="0" w:color="auto"/>
                <w:right w:val="none" w:sz="0" w:space="0" w:color="auto"/>
              </w:divBdr>
            </w:div>
            <w:div w:id="1922785736">
              <w:marLeft w:val="0"/>
              <w:marRight w:val="0"/>
              <w:marTop w:val="0"/>
              <w:marBottom w:val="0"/>
              <w:divBdr>
                <w:top w:val="none" w:sz="0" w:space="0" w:color="auto"/>
                <w:left w:val="none" w:sz="0" w:space="0" w:color="auto"/>
                <w:bottom w:val="none" w:sz="0" w:space="0" w:color="auto"/>
                <w:right w:val="none" w:sz="0" w:space="0" w:color="auto"/>
              </w:divBdr>
            </w:div>
            <w:div w:id="1406032522">
              <w:marLeft w:val="0"/>
              <w:marRight w:val="0"/>
              <w:marTop w:val="0"/>
              <w:marBottom w:val="0"/>
              <w:divBdr>
                <w:top w:val="none" w:sz="0" w:space="0" w:color="auto"/>
                <w:left w:val="none" w:sz="0" w:space="0" w:color="auto"/>
                <w:bottom w:val="none" w:sz="0" w:space="0" w:color="auto"/>
                <w:right w:val="none" w:sz="0" w:space="0" w:color="auto"/>
              </w:divBdr>
            </w:div>
            <w:div w:id="115298489">
              <w:marLeft w:val="0"/>
              <w:marRight w:val="0"/>
              <w:marTop w:val="0"/>
              <w:marBottom w:val="0"/>
              <w:divBdr>
                <w:top w:val="none" w:sz="0" w:space="0" w:color="auto"/>
                <w:left w:val="none" w:sz="0" w:space="0" w:color="auto"/>
                <w:bottom w:val="none" w:sz="0" w:space="0" w:color="auto"/>
                <w:right w:val="none" w:sz="0" w:space="0" w:color="auto"/>
              </w:divBdr>
            </w:div>
            <w:div w:id="1614676142">
              <w:marLeft w:val="0"/>
              <w:marRight w:val="0"/>
              <w:marTop w:val="0"/>
              <w:marBottom w:val="0"/>
              <w:divBdr>
                <w:top w:val="none" w:sz="0" w:space="0" w:color="auto"/>
                <w:left w:val="none" w:sz="0" w:space="0" w:color="auto"/>
                <w:bottom w:val="none" w:sz="0" w:space="0" w:color="auto"/>
                <w:right w:val="none" w:sz="0" w:space="0" w:color="auto"/>
              </w:divBdr>
            </w:div>
            <w:div w:id="632490192">
              <w:marLeft w:val="0"/>
              <w:marRight w:val="0"/>
              <w:marTop w:val="0"/>
              <w:marBottom w:val="0"/>
              <w:divBdr>
                <w:top w:val="none" w:sz="0" w:space="0" w:color="auto"/>
                <w:left w:val="none" w:sz="0" w:space="0" w:color="auto"/>
                <w:bottom w:val="none" w:sz="0" w:space="0" w:color="auto"/>
                <w:right w:val="none" w:sz="0" w:space="0" w:color="auto"/>
              </w:divBdr>
            </w:div>
            <w:div w:id="374626670">
              <w:marLeft w:val="0"/>
              <w:marRight w:val="0"/>
              <w:marTop w:val="0"/>
              <w:marBottom w:val="0"/>
              <w:divBdr>
                <w:top w:val="none" w:sz="0" w:space="0" w:color="auto"/>
                <w:left w:val="none" w:sz="0" w:space="0" w:color="auto"/>
                <w:bottom w:val="none" w:sz="0" w:space="0" w:color="auto"/>
                <w:right w:val="none" w:sz="0" w:space="0" w:color="auto"/>
              </w:divBdr>
            </w:div>
            <w:div w:id="21639062">
              <w:marLeft w:val="0"/>
              <w:marRight w:val="0"/>
              <w:marTop w:val="0"/>
              <w:marBottom w:val="0"/>
              <w:divBdr>
                <w:top w:val="none" w:sz="0" w:space="0" w:color="auto"/>
                <w:left w:val="none" w:sz="0" w:space="0" w:color="auto"/>
                <w:bottom w:val="none" w:sz="0" w:space="0" w:color="auto"/>
                <w:right w:val="none" w:sz="0" w:space="0" w:color="auto"/>
              </w:divBdr>
            </w:div>
            <w:div w:id="815299023">
              <w:marLeft w:val="0"/>
              <w:marRight w:val="0"/>
              <w:marTop w:val="0"/>
              <w:marBottom w:val="0"/>
              <w:divBdr>
                <w:top w:val="none" w:sz="0" w:space="0" w:color="auto"/>
                <w:left w:val="none" w:sz="0" w:space="0" w:color="auto"/>
                <w:bottom w:val="none" w:sz="0" w:space="0" w:color="auto"/>
                <w:right w:val="none" w:sz="0" w:space="0" w:color="auto"/>
              </w:divBdr>
            </w:div>
            <w:div w:id="422529153">
              <w:marLeft w:val="0"/>
              <w:marRight w:val="0"/>
              <w:marTop w:val="0"/>
              <w:marBottom w:val="0"/>
              <w:divBdr>
                <w:top w:val="none" w:sz="0" w:space="0" w:color="auto"/>
                <w:left w:val="none" w:sz="0" w:space="0" w:color="auto"/>
                <w:bottom w:val="none" w:sz="0" w:space="0" w:color="auto"/>
                <w:right w:val="none" w:sz="0" w:space="0" w:color="auto"/>
              </w:divBdr>
            </w:div>
            <w:div w:id="559902112">
              <w:marLeft w:val="0"/>
              <w:marRight w:val="0"/>
              <w:marTop w:val="0"/>
              <w:marBottom w:val="0"/>
              <w:divBdr>
                <w:top w:val="none" w:sz="0" w:space="0" w:color="auto"/>
                <w:left w:val="none" w:sz="0" w:space="0" w:color="auto"/>
                <w:bottom w:val="none" w:sz="0" w:space="0" w:color="auto"/>
                <w:right w:val="none" w:sz="0" w:space="0" w:color="auto"/>
              </w:divBdr>
            </w:div>
            <w:div w:id="1080785217">
              <w:marLeft w:val="0"/>
              <w:marRight w:val="0"/>
              <w:marTop w:val="0"/>
              <w:marBottom w:val="0"/>
              <w:divBdr>
                <w:top w:val="none" w:sz="0" w:space="0" w:color="auto"/>
                <w:left w:val="none" w:sz="0" w:space="0" w:color="auto"/>
                <w:bottom w:val="none" w:sz="0" w:space="0" w:color="auto"/>
                <w:right w:val="none" w:sz="0" w:space="0" w:color="auto"/>
              </w:divBdr>
            </w:div>
            <w:div w:id="1708334868">
              <w:marLeft w:val="0"/>
              <w:marRight w:val="0"/>
              <w:marTop w:val="0"/>
              <w:marBottom w:val="0"/>
              <w:divBdr>
                <w:top w:val="none" w:sz="0" w:space="0" w:color="auto"/>
                <w:left w:val="none" w:sz="0" w:space="0" w:color="auto"/>
                <w:bottom w:val="none" w:sz="0" w:space="0" w:color="auto"/>
                <w:right w:val="none" w:sz="0" w:space="0" w:color="auto"/>
              </w:divBdr>
            </w:div>
            <w:div w:id="1630550811">
              <w:marLeft w:val="0"/>
              <w:marRight w:val="0"/>
              <w:marTop w:val="0"/>
              <w:marBottom w:val="0"/>
              <w:divBdr>
                <w:top w:val="none" w:sz="0" w:space="0" w:color="auto"/>
                <w:left w:val="none" w:sz="0" w:space="0" w:color="auto"/>
                <w:bottom w:val="none" w:sz="0" w:space="0" w:color="auto"/>
                <w:right w:val="none" w:sz="0" w:space="0" w:color="auto"/>
              </w:divBdr>
            </w:div>
            <w:div w:id="73402187">
              <w:marLeft w:val="0"/>
              <w:marRight w:val="0"/>
              <w:marTop w:val="0"/>
              <w:marBottom w:val="0"/>
              <w:divBdr>
                <w:top w:val="none" w:sz="0" w:space="0" w:color="auto"/>
                <w:left w:val="none" w:sz="0" w:space="0" w:color="auto"/>
                <w:bottom w:val="none" w:sz="0" w:space="0" w:color="auto"/>
                <w:right w:val="none" w:sz="0" w:space="0" w:color="auto"/>
              </w:divBdr>
            </w:div>
            <w:div w:id="1396591491">
              <w:marLeft w:val="0"/>
              <w:marRight w:val="0"/>
              <w:marTop w:val="0"/>
              <w:marBottom w:val="0"/>
              <w:divBdr>
                <w:top w:val="none" w:sz="0" w:space="0" w:color="auto"/>
                <w:left w:val="none" w:sz="0" w:space="0" w:color="auto"/>
                <w:bottom w:val="none" w:sz="0" w:space="0" w:color="auto"/>
                <w:right w:val="none" w:sz="0" w:space="0" w:color="auto"/>
              </w:divBdr>
            </w:div>
            <w:div w:id="1911497127">
              <w:marLeft w:val="0"/>
              <w:marRight w:val="0"/>
              <w:marTop w:val="0"/>
              <w:marBottom w:val="0"/>
              <w:divBdr>
                <w:top w:val="none" w:sz="0" w:space="0" w:color="auto"/>
                <w:left w:val="none" w:sz="0" w:space="0" w:color="auto"/>
                <w:bottom w:val="none" w:sz="0" w:space="0" w:color="auto"/>
                <w:right w:val="none" w:sz="0" w:space="0" w:color="auto"/>
              </w:divBdr>
            </w:div>
            <w:div w:id="355541581">
              <w:marLeft w:val="0"/>
              <w:marRight w:val="0"/>
              <w:marTop w:val="0"/>
              <w:marBottom w:val="0"/>
              <w:divBdr>
                <w:top w:val="none" w:sz="0" w:space="0" w:color="auto"/>
                <w:left w:val="none" w:sz="0" w:space="0" w:color="auto"/>
                <w:bottom w:val="none" w:sz="0" w:space="0" w:color="auto"/>
                <w:right w:val="none" w:sz="0" w:space="0" w:color="auto"/>
              </w:divBdr>
            </w:div>
            <w:div w:id="8998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290444">
      <w:bodyDiv w:val="1"/>
      <w:marLeft w:val="0"/>
      <w:marRight w:val="0"/>
      <w:marTop w:val="0"/>
      <w:marBottom w:val="0"/>
      <w:divBdr>
        <w:top w:val="none" w:sz="0" w:space="0" w:color="auto"/>
        <w:left w:val="none" w:sz="0" w:space="0" w:color="auto"/>
        <w:bottom w:val="none" w:sz="0" w:space="0" w:color="auto"/>
        <w:right w:val="none" w:sz="0" w:space="0" w:color="auto"/>
      </w:divBdr>
    </w:div>
    <w:div w:id="851335991">
      <w:bodyDiv w:val="1"/>
      <w:marLeft w:val="0"/>
      <w:marRight w:val="0"/>
      <w:marTop w:val="0"/>
      <w:marBottom w:val="0"/>
      <w:divBdr>
        <w:top w:val="none" w:sz="0" w:space="0" w:color="auto"/>
        <w:left w:val="none" w:sz="0" w:space="0" w:color="auto"/>
        <w:bottom w:val="none" w:sz="0" w:space="0" w:color="auto"/>
        <w:right w:val="none" w:sz="0" w:space="0" w:color="auto"/>
      </w:divBdr>
    </w:div>
    <w:div w:id="884023240">
      <w:bodyDiv w:val="1"/>
      <w:marLeft w:val="0"/>
      <w:marRight w:val="0"/>
      <w:marTop w:val="0"/>
      <w:marBottom w:val="0"/>
      <w:divBdr>
        <w:top w:val="none" w:sz="0" w:space="0" w:color="auto"/>
        <w:left w:val="none" w:sz="0" w:space="0" w:color="auto"/>
        <w:bottom w:val="none" w:sz="0" w:space="0" w:color="auto"/>
        <w:right w:val="none" w:sz="0" w:space="0" w:color="auto"/>
      </w:divBdr>
    </w:div>
    <w:div w:id="921258577">
      <w:bodyDiv w:val="1"/>
      <w:marLeft w:val="0"/>
      <w:marRight w:val="0"/>
      <w:marTop w:val="0"/>
      <w:marBottom w:val="0"/>
      <w:divBdr>
        <w:top w:val="none" w:sz="0" w:space="0" w:color="auto"/>
        <w:left w:val="none" w:sz="0" w:space="0" w:color="auto"/>
        <w:bottom w:val="none" w:sz="0" w:space="0" w:color="auto"/>
        <w:right w:val="none" w:sz="0" w:space="0" w:color="auto"/>
      </w:divBdr>
    </w:div>
    <w:div w:id="921716578">
      <w:bodyDiv w:val="1"/>
      <w:marLeft w:val="0"/>
      <w:marRight w:val="0"/>
      <w:marTop w:val="0"/>
      <w:marBottom w:val="0"/>
      <w:divBdr>
        <w:top w:val="none" w:sz="0" w:space="0" w:color="auto"/>
        <w:left w:val="none" w:sz="0" w:space="0" w:color="auto"/>
        <w:bottom w:val="none" w:sz="0" w:space="0" w:color="auto"/>
        <w:right w:val="none" w:sz="0" w:space="0" w:color="auto"/>
      </w:divBdr>
      <w:divsChild>
        <w:div w:id="1020277398">
          <w:marLeft w:val="0"/>
          <w:marRight w:val="0"/>
          <w:marTop w:val="0"/>
          <w:marBottom w:val="0"/>
          <w:divBdr>
            <w:top w:val="none" w:sz="0" w:space="0" w:color="auto"/>
            <w:left w:val="none" w:sz="0" w:space="0" w:color="auto"/>
            <w:bottom w:val="none" w:sz="0" w:space="0" w:color="auto"/>
            <w:right w:val="none" w:sz="0" w:space="0" w:color="auto"/>
          </w:divBdr>
          <w:divsChild>
            <w:div w:id="278220623">
              <w:marLeft w:val="0"/>
              <w:marRight w:val="0"/>
              <w:marTop w:val="0"/>
              <w:marBottom w:val="0"/>
              <w:divBdr>
                <w:top w:val="none" w:sz="0" w:space="0" w:color="auto"/>
                <w:left w:val="none" w:sz="0" w:space="0" w:color="auto"/>
                <w:bottom w:val="none" w:sz="0" w:space="0" w:color="auto"/>
                <w:right w:val="none" w:sz="0" w:space="0" w:color="auto"/>
              </w:divBdr>
            </w:div>
            <w:div w:id="1558322333">
              <w:marLeft w:val="0"/>
              <w:marRight w:val="0"/>
              <w:marTop w:val="0"/>
              <w:marBottom w:val="0"/>
              <w:divBdr>
                <w:top w:val="none" w:sz="0" w:space="0" w:color="auto"/>
                <w:left w:val="none" w:sz="0" w:space="0" w:color="auto"/>
                <w:bottom w:val="none" w:sz="0" w:space="0" w:color="auto"/>
                <w:right w:val="none" w:sz="0" w:space="0" w:color="auto"/>
              </w:divBdr>
              <w:divsChild>
                <w:div w:id="791172945">
                  <w:marLeft w:val="0"/>
                  <w:marRight w:val="0"/>
                  <w:marTop w:val="0"/>
                  <w:marBottom w:val="0"/>
                  <w:divBdr>
                    <w:top w:val="none" w:sz="0" w:space="0" w:color="auto"/>
                    <w:left w:val="none" w:sz="0" w:space="0" w:color="auto"/>
                    <w:bottom w:val="none" w:sz="0" w:space="0" w:color="auto"/>
                    <w:right w:val="none" w:sz="0" w:space="0" w:color="auto"/>
                  </w:divBdr>
                  <w:divsChild>
                    <w:div w:id="92334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200741">
      <w:bodyDiv w:val="1"/>
      <w:marLeft w:val="0"/>
      <w:marRight w:val="0"/>
      <w:marTop w:val="0"/>
      <w:marBottom w:val="0"/>
      <w:divBdr>
        <w:top w:val="none" w:sz="0" w:space="0" w:color="auto"/>
        <w:left w:val="none" w:sz="0" w:space="0" w:color="auto"/>
        <w:bottom w:val="none" w:sz="0" w:space="0" w:color="auto"/>
        <w:right w:val="none" w:sz="0" w:space="0" w:color="auto"/>
      </w:divBdr>
      <w:divsChild>
        <w:div w:id="966085982">
          <w:marLeft w:val="0"/>
          <w:marRight w:val="0"/>
          <w:marTop w:val="0"/>
          <w:marBottom w:val="0"/>
          <w:divBdr>
            <w:top w:val="none" w:sz="0" w:space="0" w:color="auto"/>
            <w:left w:val="none" w:sz="0" w:space="0" w:color="auto"/>
            <w:bottom w:val="none" w:sz="0" w:space="0" w:color="auto"/>
            <w:right w:val="none" w:sz="0" w:space="0" w:color="auto"/>
          </w:divBdr>
          <w:divsChild>
            <w:div w:id="2098478039">
              <w:marLeft w:val="0"/>
              <w:marRight w:val="0"/>
              <w:marTop w:val="0"/>
              <w:marBottom w:val="0"/>
              <w:divBdr>
                <w:top w:val="none" w:sz="0" w:space="0" w:color="auto"/>
                <w:left w:val="none" w:sz="0" w:space="0" w:color="auto"/>
                <w:bottom w:val="none" w:sz="0" w:space="0" w:color="auto"/>
                <w:right w:val="none" w:sz="0" w:space="0" w:color="auto"/>
              </w:divBdr>
            </w:div>
            <w:div w:id="932324513">
              <w:marLeft w:val="0"/>
              <w:marRight w:val="0"/>
              <w:marTop w:val="0"/>
              <w:marBottom w:val="0"/>
              <w:divBdr>
                <w:top w:val="none" w:sz="0" w:space="0" w:color="auto"/>
                <w:left w:val="none" w:sz="0" w:space="0" w:color="auto"/>
                <w:bottom w:val="none" w:sz="0" w:space="0" w:color="auto"/>
                <w:right w:val="none" w:sz="0" w:space="0" w:color="auto"/>
              </w:divBdr>
            </w:div>
            <w:div w:id="1180849480">
              <w:marLeft w:val="0"/>
              <w:marRight w:val="0"/>
              <w:marTop w:val="0"/>
              <w:marBottom w:val="0"/>
              <w:divBdr>
                <w:top w:val="none" w:sz="0" w:space="0" w:color="auto"/>
                <w:left w:val="none" w:sz="0" w:space="0" w:color="auto"/>
                <w:bottom w:val="none" w:sz="0" w:space="0" w:color="auto"/>
                <w:right w:val="none" w:sz="0" w:space="0" w:color="auto"/>
              </w:divBdr>
            </w:div>
            <w:div w:id="1536844455">
              <w:marLeft w:val="0"/>
              <w:marRight w:val="0"/>
              <w:marTop w:val="0"/>
              <w:marBottom w:val="0"/>
              <w:divBdr>
                <w:top w:val="none" w:sz="0" w:space="0" w:color="auto"/>
                <w:left w:val="none" w:sz="0" w:space="0" w:color="auto"/>
                <w:bottom w:val="none" w:sz="0" w:space="0" w:color="auto"/>
                <w:right w:val="none" w:sz="0" w:space="0" w:color="auto"/>
              </w:divBdr>
            </w:div>
            <w:div w:id="961572339">
              <w:marLeft w:val="0"/>
              <w:marRight w:val="0"/>
              <w:marTop w:val="0"/>
              <w:marBottom w:val="0"/>
              <w:divBdr>
                <w:top w:val="none" w:sz="0" w:space="0" w:color="auto"/>
                <w:left w:val="none" w:sz="0" w:space="0" w:color="auto"/>
                <w:bottom w:val="none" w:sz="0" w:space="0" w:color="auto"/>
                <w:right w:val="none" w:sz="0" w:space="0" w:color="auto"/>
              </w:divBdr>
            </w:div>
            <w:div w:id="733163611">
              <w:marLeft w:val="0"/>
              <w:marRight w:val="0"/>
              <w:marTop w:val="0"/>
              <w:marBottom w:val="0"/>
              <w:divBdr>
                <w:top w:val="none" w:sz="0" w:space="0" w:color="auto"/>
                <w:left w:val="none" w:sz="0" w:space="0" w:color="auto"/>
                <w:bottom w:val="none" w:sz="0" w:space="0" w:color="auto"/>
                <w:right w:val="none" w:sz="0" w:space="0" w:color="auto"/>
              </w:divBdr>
            </w:div>
            <w:div w:id="576673057">
              <w:marLeft w:val="0"/>
              <w:marRight w:val="0"/>
              <w:marTop w:val="0"/>
              <w:marBottom w:val="0"/>
              <w:divBdr>
                <w:top w:val="none" w:sz="0" w:space="0" w:color="auto"/>
                <w:left w:val="none" w:sz="0" w:space="0" w:color="auto"/>
                <w:bottom w:val="none" w:sz="0" w:space="0" w:color="auto"/>
                <w:right w:val="none" w:sz="0" w:space="0" w:color="auto"/>
              </w:divBdr>
            </w:div>
            <w:div w:id="22753396">
              <w:marLeft w:val="0"/>
              <w:marRight w:val="0"/>
              <w:marTop w:val="0"/>
              <w:marBottom w:val="0"/>
              <w:divBdr>
                <w:top w:val="none" w:sz="0" w:space="0" w:color="auto"/>
                <w:left w:val="none" w:sz="0" w:space="0" w:color="auto"/>
                <w:bottom w:val="none" w:sz="0" w:space="0" w:color="auto"/>
                <w:right w:val="none" w:sz="0" w:space="0" w:color="auto"/>
              </w:divBdr>
            </w:div>
            <w:div w:id="1980376036">
              <w:marLeft w:val="0"/>
              <w:marRight w:val="0"/>
              <w:marTop w:val="0"/>
              <w:marBottom w:val="0"/>
              <w:divBdr>
                <w:top w:val="none" w:sz="0" w:space="0" w:color="auto"/>
                <w:left w:val="none" w:sz="0" w:space="0" w:color="auto"/>
                <w:bottom w:val="none" w:sz="0" w:space="0" w:color="auto"/>
                <w:right w:val="none" w:sz="0" w:space="0" w:color="auto"/>
              </w:divBdr>
            </w:div>
            <w:div w:id="1908109038">
              <w:marLeft w:val="0"/>
              <w:marRight w:val="0"/>
              <w:marTop w:val="0"/>
              <w:marBottom w:val="0"/>
              <w:divBdr>
                <w:top w:val="none" w:sz="0" w:space="0" w:color="auto"/>
                <w:left w:val="none" w:sz="0" w:space="0" w:color="auto"/>
                <w:bottom w:val="none" w:sz="0" w:space="0" w:color="auto"/>
                <w:right w:val="none" w:sz="0" w:space="0" w:color="auto"/>
              </w:divBdr>
            </w:div>
            <w:div w:id="1115250280">
              <w:marLeft w:val="0"/>
              <w:marRight w:val="0"/>
              <w:marTop w:val="0"/>
              <w:marBottom w:val="0"/>
              <w:divBdr>
                <w:top w:val="none" w:sz="0" w:space="0" w:color="auto"/>
                <w:left w:val="none" w:sz="0" w:space="0" w:color="auto"/>
                <w:bottom w:val="none" w:sz="0" w:space="0" w:color="auto"/>
                <w:right w:val="none" w:sz="0" w:space="0" w:color="auto"/>
              </w:divBdr>
            </w:div>
            <w:div w:id="1531994499">
              <w:marLeft w:val="0"/>
              <w:marRight w:val="0"/>
              <w:marTop w:val="0"/>
              <w:marBottom w:val="0"/>
              <w:divBdr>
                <w:top w:val="none" w:sz="0" w:space="0" w:color="auto"/>
                <w:left w:val="none" w:sz="0" w:space="0" w:color="auto"/>
                <w:bottom w:val="none" w:sz="0" w:space="0" w:color="auto"/>
                <w:right w:val="none" w:sz="0" w:space="0" w:color="auto"/>
              </w:divBdr>
            </w:div>
            <w:div w:id="146749353">
              <w:marLeft w:val="0"/>
              <w:marRight w:val="0"/>
              <w:marTop w:val="0"/>
              <w:marBottom w:val="0"/>
              <w:divBdr>
                <w:top w:val="none" w:sz="0" w:space="0" w:color="auto"/>
                <w:left w:val="none" w:sz="0" w:space="0" w:color="auto"/>
                <w:bottom w:val="none" w:sz="0" w:space="0" w:color="auto"/>
                <w:right w:val="none" w:sz="0" w:space="0" w:color="auto"/>
              </w:divBdr>
            </w:div>
            <w:div w:id="1839300205">
              <w:marLeft w:val="0"/>
              <w:marRight w:val="0"/>
              <w:marTop w:val="0"/>
              <w:marBottom w:val="0"/>
              <w:divBdr>
                <w:top w:val="none" w:sz="0" w:space="0" w:color="auto"/>
                <w:left w:val="none" w:sz="0" w:space="0" w:color="auto"/>
                <w:bottom w:val="none" w:sz="0" w:space="0" w:color="auto"/>
                <w:right w:val="none" w:sz="0" w:space="0" w:color="auto"/>
              </w:divBdr>
            </w:div>
            <w:div w:id="1439565211">
              <w:marLeft w:val="0"/>
              <w:marRight w:val="0"/>
              <w:marTop w:val="0"/>
              <w:marBottom w:val="0"/>
              <w:divBdr>
                <w:top w:val="none" w:sz="0" w:space="0" w:color="auto"/>
                <w:left w:val="none" w:sz="0" w:space="0" w:color="auto"/>
                <w:bottom w:val="none" w:sz="0" w:space="0" w:color="auto"/>
                <w:right w:val="none" w:sz="0" w:space="0" w:color="auto"/>
              </w:divBdr>
            </w:div>
            <w:div w:id="259071994">
              <w:marLeft w:val="0"/>
              <w:marRight w:val="0"/>
              <w:marTop w:val="0"/>
              <w:marBottom w:val="0"/>
              <w:divBdr>
                <w:top w:val="none" w:sz="0" w:space="0" w:color="auto"/>
                <w:left w:val="none" w:sz="0" w:space="0" w:color="auto"/>
                <w:bottom w:val="none" w:sz="0" w:space="0" w:color="auto"/>
                <w:right w:val="none" w:sz="0" w:space="0" w:color="auto"/>
              </w:divBdr>
            </w:div>
            <w:div w:id="1316639942">
              <w:marLeft w:val="0"/>
              <w:marRight w:val="0"/>
              <w:marTop w:val="0"/>
              <w:marBottom w:val="0"/>
              <w:divBdr>
                <w:top w:val="none" w:sz="0" w:space="0" w:color="auto"/>
                <w:left w:val="none" w:sz="0" w:space="0" w:color="auto"/>
                <w:bottom w:val="none" w:sz="0" w:space="0" w:color="auto"/>
                <w:right w:val="none" w:sz="0" w:space="0" w:color="auto"/>
              </w:divBdr>
            </w:div>
            <w:div w:id="1231770162">
              <w:marLeft w:val="0"/>
              <w:marRight w:val="0"/>
              <w:marTop w:val="0"/>
              <w:marBottom w:val="0"/>
              <w:divBdr>
                <w:top w:val="none" w:sz="0" w:space="0" w:color="auto"/>
                <w:left w:val="none" w:sz="0" w:space="0" w:color="auto"/>
                <w:bottom w:val="none" w:sz="0" w:space="0" w:color="auto"/>
                <w:right w:val="none" w:sz="0" w:space="0" w:color="auto"/>
              </w:divBdr>
            </w:div>
            <w:div w:id="1683169350">
              <w:marLeft w:val="0"/>
              <w:marRight w:val="0"/>
              <w:marTop w:val="0"/>
              <w:marBottom w:val="0"/>
              <w:divBdr>
                <w:top w:val="none" w:sz="0" w:space="0" w:color="auto"/>
                <w:left w:val="none" w:sz="0" w:space="0" w:color="auto"/>
                <w:bottom w:val="none" w:sz="0" w:space="0" w:color="auto"/>
                <w:right w:val="none" w:sz="0" w:space="0" w:color="auto"/>
              </w:divBdr>
            </w:div>
            <w:div w:id="1029716631">
              <w:marLeft w:val="0"/>
              <w:marRight w:val="0"/>
              <w:marTop w:val="0"/>
              <w:marBottom w:val="0"/>
              <w:divBdr>
                <w:top w:val="none" w:sz="0" w:space="0" w:color="auto"/>
                <w:left w:val="none" w:sz="0" w:space="0" w:color="auto"/>
                <w:bottom w:val="none" w:sz="0" w:space="0" w:color="auto"/>
                <w:right w:val="none" w:sz="0" w:space="0" w:color="auto"/>
              </w:divBdr>
            </w:div>
            <w:div w:id="1584342252">
              <w:marLeft w:val="0"/>
              <w:marRight w:val="0"/>
              <w:marTop w:val="0"/>
              <w:marBottom w:val="0"/>
              <w:divBdr>
                <w:top w:val="none" w:sz="0" w:space="0" w:color="auto"/>
                <w:left w:val="none" w:sz="0" w:space="0" w:color="auto"/>
                <w:bottom w:val="none" w:sz="0" w:space="0" w:color="auto"/>
                <w:right w:val="none" w:sz="0" w:space="0" w:color="auto"/>
              </w:divBdr>
            </w:div>
            <w:div w:id="280573654">
              <w:marLeft w:val="0"/>
              <w:marRight w:val="0"/>
              <w:marTop w:val="0"/>
              <w:marBottom w:val="0"/>
              <w:divBdr>
                <w:top w:val="none" w:sz="0" w:space="0" w:color="auto"/>
                <w:left w:val="none" w:sz="0" w:space="0" w:color="auto"/>
                <w:bottom w:val="none" w:sz="0" w:space="0" w:color="auto"/>
                <w:right w:val="none" w:sz="0" w:space="0" w:color="auto"/>
              </w:divBdr>
            </w:div>
            <w:div w:id="1157456093">
              <w:marLeft w:val="0"/>
              <w:marRight w:val="0"/>
              <w:marTop w:val="0"/>
              <w:marBottom w:val="0"/>
              <w:divBdr>
                <w:top w:val="none" w:sz="0" w:space="0" w:color="auto"/>
                <w:left w:val="none" w:sz="0" w:space="0" w:color="auto"/>
                <w:bottom w:val="none" w:sz="0" w:space="0" w:color="auto"/>
                <w:right w:val="none" w:sz="0" w:space="0" w:color="auto"/>
              </w:divBdr>
            </w:div>
            <w:div w:id="599875288">
              <w:marLeft w:val="0"/>
              <w:marRight w:val="0"/>
              <w:marTop w:val="0"/>
              <w:marBottom w:val="0"/>
              <w:divBdr>
                <w:top w:val="none" w:sz="0" w:space="0" w:color="auto"/>
                <w:left w:val="none" w:sz="0" w:space="0" w:color="auto"/>
                <w:bottom w:val="none" w:sz="0" w:space="0" w:color="auto"/>
                <w:right w:val="none" w:sz="0" w:space="0" w:color="auto"/>
              </w:divBdr>
            </w:div>
            <w:div w:id="714161087">
              <w:marLeft w:val="0"/>
              <w:marRight w:val="0"/>
              <w:marTop w:val="0"/>
              <w:marBottom w:val="0"/>
              <w:divBdr>
                <w:top w:val="none" w:sz="0" w:space="0" w:color="auto"/>
                <w:left w:val="none" w:sz="0" w:space="0" w:color="auto"/>
                <w:bottom w:val="none" w:sz="0" w:space="0" w:color="auto"/>
                <w:right w:val="none" w:sz="0" w:space="0" w:color="auto"/>
              </w:divBdr>
            </w:div>
            <w:div w:id="696850765">
              <w:marLeft w:val="0"/>
              <w:marRight w:val="0"/>
              <w:marTop w:val="0"/>
              <w:marBottom w:val="0"/>
              <w:divBdr>
                <w:top w:val="none" w:sz="0" w:space="0" w:color="auto"/>
                <w:left w:val="none" w:sz="0" w:space="0" w:color="auto"/>
                <w:bottom w:val="none" w:sz="0" w:space="0" w:color="auto"/>
                <w:right w:val="none" w:sz="0" w:space="0" w:color="auto"/>
              </w:divBdr>
            </w:div>
            <w:div w:id="684863677">
              <w:marLeft w:val="0"/>
              <w:marRight w:val="0"/>
              <w:marTop w:val="0"/>
              <w:marBottom w:val="0"/>
              <w:divBdr>
                <w:top w:val="none" w:sz="0" w:space="0" w:color="auto"/>
                <w:left w:val="none" w:sz="0" w:space="0" w:color="auto"/>
                <w:bottom w:val="none" w:sz="0" w:space="0" w:color="auto"/>
                <w:right w:val="none" w:sz="0" w:space="0" w:color="auto"/>
              </w:divBdr>
            </w:div>
            <w:div w:id="1288048138">
              <w:marLeft w:val="0"/>
              <w:marRight w:val="0"/>
              <w:marTop w:val="0"/>
              <w:marBottom w:val="0"/>
              <w:divBdr>
                <w:top w:val="none" w:sz="0" w:space="0" w:color="auto"/>
                <w:left w:val="none" w:sz="0" w:space="0" w:color="auto"/>
                <w:bottom w:val="none" w:sz="0" w:space="0" w:color="auto"/>
                <w:right w:val="none" w:sz="0" w:space="0" w:color="auto"/>
              </w:divBdr>
            </w:div>
            <w:div w:id="795098753">
              <w:marLeft w:val="0"/>
              <w:marRight w:val="0"/>
              <w:marTop w:val="0"/>
              <w:marBottom w:val="0"/>
              <w:divBdr>
                <w:top w:val="none" w:sz="0" w:space="0" w:color="auto"/>
                <w:left w:val="none" w:sz="0" w:space="0" w:color="auto"/>
                <w:bottom w:val="none" w:sz="0" w:space="0" w:color="auto"/>
                <w:right w:val="none" w:sz="0" w:space="0" w:color="auto"/>
              </w:divBdr>
            </w:div>
            <w:div w:id="2066292933">
              <w:marLeft w:val="0"/>
              <w:marRight w:val="0"/>
              <w:marTop w:val="0"/>
              <w:marBottom w:val="0"/>
              <w:divBdr>
                <w:top w:val="none" w:sz="0" w:space="0" w:color="auto"/>
                <w:left w:val="none" w:sz="0" w:space="0" w:color="auto"/>
                <w:bottom w:val="none" w:sz="0" w:space="0" w:color="auto"/>
                <w:right w:val="none" w:sz="0" w:space="0" w:color="auto"/>
              </w:divBdr>
            </w:div>
            <w:div w:id="1234971747">
              <w:marLeft w:val="0"/>
              <w:marRight w:val="0"/>
              <w:marTop w:val="0"/>
              <w:marBottom w:val="0"/>
              <w:divBdr>
                <w:top w:val="none" w:sz="0" w:space="0" w:color="auto"/>
                <w:left w:val="none" w:sz="0" w:space="0" w:color="auto"/>
                <w:bottom w:val="none" w:sz="0" w:space="0" w:color="auto"/>
                <w:right w:val="none" w:sz="0" w:space="0" w:color="auto"/>
              </w:divBdr>
            </w:div>
            <w:div w:id="1769160168">
              <w:marLeft w:val="0"/>
              <w:marRight w:val="0"/>
              <w:marTop w:val="0"/>
              <w:marBottom w:val="0"/>
              <w:divBdr>
                <w:top w:val="none" w:sz="0" w:space="0" w:color="auto"/>
                <w:left w:val="none" w:sz="0" w:space="0" w:color="auto"/>
                <w:bottom w:val="none" w:sz="0" w:space="0" w:color="auto"/>
                <w:right w:val="none" w:sz="0" w:space="0" w:color="auto"/>
              </w:divBdr>
            </w:div>
            <w:div w:id="2109419883">
              <w:marLeft w:val="0"/>
              <w:marRight w:val="0"/>
              <w:marTop w:val="0"/>
              <w:marBottom w:val="0"/>
              <w:divBdr>
                <w:top w:val="none" w:sz="0" w:space="0" w:color="auto"/>
                <w:left w:val="none" w:sz="0" w:space="0" w:color="auto"/>
                <w:bottom w:val="none" w:sz="0" w:space="0" w:color="auto"/>
                <w:right w:val="none" w:sz="0" w:space="0" w:color="auto"/>
              </w:divBdr>
            </w:div>
            <w:div w:id="2016758323">
              <w:marLeft w:val="0"/>
              <w:marRight w:val="0"/>
              <w:marTop w:val="0"/>
              <w:marBottom w:val="0"/>
              <w:divBdr>
                <w:top w:val="none" w:sz="0" w:space="0" w:color="auto"/>
                <w:left w:val="none" w:sz="0" w:space="0" w:color="auto"/>
                <w:bottom w:val="none" w:sz="0" w:space="0" w:color="auto"/>
                <w:right w:val="none" w:sz="0" w:space="0" w:color="auto"/>
              </w:divBdr>
            </w:div>
            <w:div w:id="837890209">
              <w:marLeft w:val="0"/>
              <w:marRight w:val="0"/>
              <w:marTop w:val="0"/>
              <w:marBottom w:val="0"/>
              <w:divBdr>
                <w:top w:val="none" w:sz="0" w:space="0" w:color="auto"/>
                <w:left w:val="none" w:sz="0" w:space="0" w:color="auto"/>
                <w:bottom w:val="none" w:sz="0" w:space="0" w:color="auto"/>
                <w:right w:val="none" w:sz="0" w:space="0" w:color="auto"/>
              </w:divBdr>
            </w:div>
            <w:div w:id="397553133">
              <w:marLeft w:val="0"/>
              <w:marRight w:val="0"/>
              <w:marTop w:val="0"/>
              <w:marBottom w:val="0"/>
              <w:divBdr>
                <w:top w:val="none" w:sz="0" w:space="0" w:color="auto"/>
                <w:left w:val="none" w:sz="0" w:space="0" w:color="auto"/>
                <w:bottom w:val="none" w:sz="0" w:space="0" w:color="auto"/>
                <w:right w:val="none" w:sz="0" w:space="0" w:color="auto"/>
              </w:divBdr>
            </w:div>
            <w:div w:id="1960797363">
              <w:marLeft w:val="0"/>
              <w:marRight w:val="0"/>
              <w:marTop w:val="0"/>
              <w:marBottom w:val="0"/>
              <w:divBdr>
                <w:top w:val="none" w:sz="0" w:space="0" w:color="auto"/>
                <w:left w:val="none" w:sz="0" w:space="0" w:color="auto"/>
                <w:bottom w:val="none" w:sz="0" w:space="0" w:color="auto"/>
                <w:right w:val="none" w:sz="0" w:space="0" w:color="auto"/>
              </w:divBdr>
            </w:div>
            <w:div w:id="1484926333">
              <w:marLeft w:val="0"/>
              <w:marRight w:val="0"/>
              <w:marTop w:val="0"/>
              <w:marBottom w:val="0"/>
              <w:divBdr>
                <w:top w:val="none" w:sz="0" w:space="0" w:color="auto"/>
                <w:left w:val="none" w:sz="0" w:space="0" w:color="auto"/>
                <w:bottom w:val="none" w:sz="0" w:space="0" w:color="auto"/>
                <w:right w:val="none" w:sz="0" w:space="0" w:color="auto"/>
              </w:divBdr>
            </w:div>
            <w:div w:id="502546709">
              <w:marLeft w:val="0"/>
              <w:marRight w:val="0"/>
              <w:marTop w:val="0"/>
              <w:marBottom w:val="0"/>
              <w:divBdr>
                <w:top w:val="none" w:sz="0" w:space="0" w:color="auto"/>
                <w:left w:val="none" w:sz="0" w:space="0" w:color="auto"/>
                <w:bottom w:val="none" w:sz="0" w:space="0" w:color="auto"/>
                <w:right w:val="none" w:sz="0" w:space="0" w:color="auto"/>
              </w:divBdr>
            </w:div>
            <w:div w:id="1389114704">
              <w:marLeft w:val="0"/>
              <w:marRight w:val="0"/>
              <w:marTop w:val="0"/>
              <w:marBottom w:val="0"/>
              <w:divBdr>
                <w:top w:val="none" w:sz="0" w:space="0" w:color="auto"/>
                <w:left w:val="none" w:sz="0" w:space="0" w:color="auto"/>
                <w:bottom w:val="none" w:sz="0" w:space="0" w:color="auto"/>
                <w:right w:val="none" w:sz="0" w:space="0" w:color="auto"/>
              </w:divBdr>
            </w:div>
            <w:div w:id="1456101672">
              <w:marLeft w:val="0"/>
              <w:marRight w:val="0"/>
              <w:marTop w:val="0"/>
              <w:marBottom w:val="0"/>
              <w:divBdr>
                <w:top w:val="none" w:sz="0" w:space="0" w:color="auto"/>
                <w:left w:val="none" w:sz="0" w:space="0" w:color="auto"/>
                <w:bottom w:val="none" w:sz="0" w:space="0" w:color="auto"/>
                <w:right w:val="none" w:sz="0" w:space="0" w:color="auto"/>
              </w:divBdr>
            </w:div>
            <w:div w:id="1976252604">
              <w:marLeft w:val="0"/>
              <w:marRight w:val="0"/>
              <w:marTop w:val="0"/>
              <w:marBottom w:val="0"/>
              <w:divBdr>
                <w:top w:val="none" w:sz="0" w:space="0" w:color="auto"/>
                <w:left w:val="none" w:sz="0" w:space="0" w:color="auto"/>
                <w:bottom w:val="none" w:sz="0" w:space="0" w:color="auto"/>
                <w:right w:val="none" w:sz="0" w:space="0" w:color="auto"/>
              </w:divBdr>
            </w:div>
            <w:div w:id="669910753">
              <w:marLeft w:val="0"/>
              <w:marRight w:val="0"/>
              <w:marTop w:val="0"/>
              <w:marBottom w:val="0"/>
              <w:divBdr>
                <w:top w:val="none" w:sz="0" w:space="0" w:color="auto"/>
                <w:left w:val="none" w:sz="0" w:space="0" w:color="auto"/>
                <w:bottom w:val="none" w:sz="0" w:space="0" w:color="auto"/>
                <w:right w:val="none" w:sz="0" w:space="0" w:color="auto"/>
              </w:divBdr>
            </w:div>
            <w:div w:id="1578204469">
              <w:marLeft w:val="0"/>
              <w:marRight w:val="0"/>
              <w:marTop w:val="0"/>
              <w:marBottom w:val="0"/>
              <w:divBdr>
                <w:top w:val="none" w:sz="0" w:space="0" w:color="auto"/>
                <w:left w:val="none" w:sz="0" w:space="0" w:color="auto"/>
                <w:bottom w:val="none" w:sz="0" w:space="0" w:color="auto"/>
                <w:right w:val="none" w:sz="0" w:space="0" w:color="auto"/>
              </w:divBdr>
            </w:div>
            <w:div w:id="2017295323">
              <w:marLeft w:val="0"/>
              <w:marRight w:val="0"/>
              <w:marTop w:val="0"/>
              <w:marBottom w:val="0"/>
              <w:divBdr>
                <w:top w:val="none" w:sz="0" w:space="0" w:color="auto"/>
                <w:left w:val="none" w:sz="0" w:space="0" w:color="auto"/>
                <w:bottom w:val="none" w:sz="0" w:space="0" w:color="auto"/>
                <w:right w:val="none" w:sz="0" w:space="0" w:color="auto"/>
              </w:divBdr>
            </w:div>
            <w:div w:id="940650489">
              <w:marLeft w:val="0"/>
              <w:marRight w:val="0"/>
              <w:marTop w:val="0"/>
              <w:marBottom w:val="0"/>
              <w:divBdr>
                <w:top w:val="none" w:sz="0" w:space="0" w:color="auto"/>
                <w:left w:val="none" w:sz="0" w:space="0" w:color="auto"/>
                <w:bottom w:val="none" w:sz="0" w:space="0" w:color="auto"/>
                <w:right w:val="none" w:sz="0" w:space="0" w:color="auto"/>
              </w:divBdr>
            </w:div>
            <w:div w:id="1829052942">
              <w:marLeft w:val="0"/>
              <w:marRight w:val="0"/>
              <w:marTop w:val="0"/>
              <w:marBottom w:val="0"/>
              <w:divBdr>
                <w:top w:val="none" w:sz="0" w:space="0" w:color="auto"/>
                <w:left w:val="none" w:sz="0" w:space="0" w:color="auto"/>
                <w:bottom w:val="none" w:sz="0" w:space="0" w:color="auto"/>
                <w:right w:val="none" w:sz="0" w:space="0" w:color="auto"/>
              </w:divBdr>
            </w:div>
            <w:div w:id="199130433">
              <w:marLeft w:val="0"/>
              <w:marRight w:val="0"/>
              <w:marTop w:val="0"/>
              <w:marBottom w:val="0"/>
              <w:divBdr>
                <w:top w:val="none" w:sz="0" w:space="0" w:color="auto"/>
                <w:left w:val="none" w:sz="0" w:space="0" w:color="auto"/>
                <w:bottom w:val="none" w:sz="0" w:space="0" w:color="auto"/>
                <w:right w:val="none" w:sz="0" w:space="0" w:color="auto"/>
              </w:divBdr>
            </w:div>
            <w:div w:id="1610964194">
              <w:marLeft w:val="0"/>
              <w:marRight w:val="0"/>
              <w:marTop w:val="0"/>
              <w:marBottom w:val="0"/>
              <w:divBdr>
                <w:top w:val="none" w:sz="0" w:space="0" w:color="auto"/>
                <w:left w:val="none" w:sz="0" w:space="0" w:color="auto"/>
                <w:bottom w:val="none" w:sz="0" w:space="0" w:color="auto"/>
                <w:right w:val="none" w:sz="0" w:space="0" w:color="auto"/>
              </w:divBdr>
            </w:div>
            <w:div w:id="1615400125">
              <w:marLeft w:val="0"/>
              <w:marRight w:val="0"/>
              <w:marTop w:val="0"/>
              <w:marBottom w:val="0"/>
              <w:divBdr>
                <w:top w:val="none" w:sz="0" w:space="0" w:color="auto"/>
                <w:left w:val="none" w:sz="0" w:space="0" w:color="auto"/>
                <w:bottom w:val="none" w:sz="0" w:space="0" w:color="auto"/>
                <w:right w:val="none" w:sz="0" w:space="0" w:color="auto"/>
              </w:divBdr>
            </w:div>
            <w:div w:id="809176071">
              <w:marLeft w:val="0"/>
              <w:marRight w:val="0"/>
              <w:marTop w:val="0"/>
              <w:marBottom w:val="0"/>
              <w:divBdr>
                <w:top w:val="none" w:sz="0" w:space="0" w:color="auto"/>
                <w:left w:val="none" w:sz="0" w:space="0" w:color="auto"/>
                <w:bottom w:val="none" w:sz="0" w:space="0" w:color="auto"/>
                <w:right w:val="none" w:sz="0" w:space="0" w:color="auto"/>
              </w:divBdr>
            </w:div>
            <w:div w:id="2070151360">
              <w:marLeft w:val="0"/>
              <w:marRight w:val="0"/>
              <w:marTop w:val="0"/>
              <w:marBottom w:val="0"/>
              <w:divBdr>
                <w:top w:val="none" w:sz="0" w:space="0" w:color="auto"/>
                <w:left w:val="none" w:sz="0" w:space="0" w:color="auto"/>
                <w:bottom w:val="none" w:sz="0" w:space="0" w:color="auto"/>
                <w:right w:val="none" w:sz="0" w:space="0" w:color="auto"/>
              </w:divBdr>
            </w:div>
            <w:div w:id="1432161194">
              <w:marLeft w:val="0"/>
              <w:marRight w:val="0"/>
              <w:marTop w:val="0"/>
              <w:marBottom w:val="0"/>
              <w:divBdr>
                <w:top w:val="none" w:sz="0" w:space="0" w:color="auto"/>
                <w:left w:val="none" w:sz="0" w:space="0" w:color="auto"/>
                <w:bottom w:val="none" w:sz="0" w:space="0" w:color="auto"/>
                <w:right w:val="none" w:sz="0" w:space="0" w:color="auto"/>
              </w:divBdr>
            </w:div>
            <w:div w:id="104035993">
              <w:marLeft w:val="0"/>
              <w:marRight w:val="0"/>
              <w:marTop w:val="0"/>
              <w:marBottom w:val="0"/>
              <w:divBdr>
                <w:top w:val="none" w:sz="0" w:space="0" w:color="auto"/>
                <w:left w:val="none" w:sz="0" w:space="0" w:color="auto"/>
                <w:bottom w:val="none" w:sz="0" w:space="0" w:color="auto"/>
                <w:right w:val="none" w:sz="0" w:space="0" w:color="auto"/>
              </w:divBdr>
            </w:div>
            <w:div w:id="1689520656">
              <w:marLeft w:val="0"/>
              <w:marRight w:val="0"/>
              <w:marTop w:val="0"/>
              <w:marBottom w:val="0"/>
              <w:divBdr>
                <w:top w:val="none" w:sz="0" w:space="0" w:color="auto"/>
                <w:left w:val="none" w:sz="0" w:space="0" w:color="auto"/>
                <w:bottom w:val="none" w:sz="0" w:space="0" w:color="auto"/>
                <w:right w:val="none" w:sz="0" w:space="0" w:color="auto"/>
              </w:divBdr>
            </w:div>
            <w:div w:id="499590240">
              <w:marLeft w:val="0"/>
              <w:marRight w:val="0"/>
              <w:marTop w:val="0"/>
              <w:marBottom w:val="0"/>
              <w:divBdr>
                <w:top w:val="none" w:sz="0" w:space="0" w:color="auto"/>
                <w:left w:val="none" w:sz="0" w:space="0" w:color="auto"/>
                <w:bottom w:val="none" w:sz="0" w:space="0" w:color="auto"/>
                <w:right w:val="none" w:sz="0" w:space="0" w:color="auto"/>
              </w:divBdr>
            </w:div>
            <w:div w:id="2070299382">
              <w:marLeft w:val="0"/>
              <w:marRight w:val="0"/>
              <w:marTop w:val="0"/>
              <w:marBottom w:val="0"/>
              <w:divBdr>
                <w:top w:val="none" w:sz="0" w:space="0" w:color="auto"/>
                <w:left w:val="none" w:sz="0" w:space="0" w:color="auto"/>
                <w:bottom w:val="none" w:sz="0" w:space="0" w:color="auto"/>
                <w:right w:val="none" w:sz="0" w:space="0" w:color="auto"/>
              </w:divBdr>
            </w:div>
            <w:div w:id="1694189479">
              <w:marLeft w:val="0"/>
              <w:marRight w:val="0"/>
              <w:marTop w:val="0"/>
              <w:marBottom w:val="0"/>
              <w:divBdr>
                <w:top w:val="none" w:sz="0" w:space="0" w:color="auto"/>
                <w:left w:val="none" w:sz="0" w:space="0" w:color="auto"/>
                <w:bottom w:val="none" w:sz="0" w:space="0" w:color="auto"/>
                <w:right w:val="none" w:sz="0" w:space="0" w:color="auto"/>
              </w:divBdr>
            </w:div>
            <w:div w:id="2057851767">
              <w:marLeft w:val="0"/>
              <w:marRight w:val="0"/>
              <w:marTop w:val="0"/>
              <w:marBottom w:val="0"/>
              <w:divBdr>
                <w:top w:val="none" w:sz="0" w:space="0" w:color="auto"/>
                <w:left w:val="none" w:sz="0" w:space="0" w:color="auto"/>
                <w:bottom w:val="none" w:sz="0" w:space="0" w:color="auto"/>
                <w:right w:val="none" w:sz="0" w:space="0" w:color="auto"/>
              </w:divBdr>
            </w:div>
            <w:div w:id="667245055">
              <w:marLeft w:val="0"/>
              <w:marRight w:val="0"/>
              <w:marTop w:val="0"/>
              <w:marBottom w:val="0"/>
              <w:divBdr>
                <w:top w:val="none" w:sz="0" w:space="0" w:color="auto"/>
                <w:left w:val="none" w:sz="0" w:space="0" w:color="auto"/>
                <w:bottom w:val="none" w:sz="0" w:space="0" w:color="auto"/>
                <w:right w:val="none" w:sz="0" w:space="0" w:color="auto"/>
              </w:divBdr>
            </w:div>
            <w:div w:id="674579822">
              <w:marLeft w:val="0"/>
              <w:marRight w:val="0"/>
              <w:marTop w:val="0"/>
              <w:marBottom w:val="0"/>
              <w:divBdr>
                <w:top w:val="none" w:sz="0" w:space="0" w:color="auto"/>
                <w:left w:val="none" w:sz="0" w:space="0" w:color="auto"/>
                <w:bottom w:val="none" w:sz="0" w:space="0" w:color="auto"/>
                <w:right w:val="none" w:sz="0" w:space="0" w:color="auto"/>
              </w:divBdr>
            </w:div>
            <w:div w:id="826018435">
              <w:marLeft w:val="0"/>
              <w:marRight w:val="0"/>
              <w:marTop w:val="0"/>
              <w:marBottom w:val="0"/>
              <w:divBdr>
                <w:top w:val="none" w:sz="0" w:space="0" w:color="auto"/>
                <w:left w:val="none" w:sz="0" w:space="0" w:color="auto"/>
                <w:bottom w:val="none" w:sz="0" w:space="0" w:color="auto"/>
                <w:right w:val="none" w:sz="0" w:space="0" w:color="auto"/>
              </w:divBdr>
            </w:div>
            <w:div w:id="1515921311">
              <w:marLeft w:val="0"/>
              <w:marRight w:val="0"/>
              <w:marTop w:val="0"/>
              <w:marBottom w:val="0"/>
              <w:divBdr>
                <w:top w:val="none" w:sz="0" w:space="0" w:color="auto"/>
                <w:left w:val="none" w:sz="0" w:space="0" w:color="auto"/>
                <w:bottom w:val="none" w:sz="0" w:space="0" w:color="auto"/>
                <w:right w:val="none" w:sz="0" w:space="0" w:color="auto"/>
              </w:divBdr>
            </w:div>
            <w:div w:id="605423485">
              <w:marLeft w:val="0"/>
              <w:marRight w:val="0"/>
              <w:marTop w:val="0"/>
              <w:marBottom w:val="0"/>
              <w:divBdr>
                <w:top w:val="none" w:sz="0" w:space="0" w:color="auto"/>
                <w:left w:val="none" w:sz="0" w:space="0" w:color="auto"/>
                <w:bottom w:val="none" w:sz="0" w:space="0" w:color="auto"/>
                <w:right w:val="none" w:sz="0" w:space="0" w:color="auto"/>
              </w:divBdr>
            </w:div>
            <w:div w:id="1442338168">
              <w:marLeft w:val="0"/>
              <w:marRight w:val="0"/>
              <w:marTop w:val="0"/>
              <w:marBottom w:val="0"/>
              <w:divBdr>
                <w:top w:val="none" w:sz="0" w:space="0" w:color="auto"/>
                <w:left w:val="none" w:sz="0" w:space="0" w:color="auto"/>
                <w:bottom w:val="none" w:sz="0" w:space="0" w:color="auto"/>
                <w:right w:val="none" w:sz="0" w:space="0" w:color="auto"/>
              </w:divBdr>
            </w:div>
            <w:div w:id="253562086">
              <w:marLeft w:val="0"/>
              <w:marRight w:val="0"/>
              <w:marTop w:val="0"/>
              <w:marBottom w:val="0"/>
              <w:divBdr>
                <w:top w:val="none" w:sz="0" w:space="0" w:color="auto"/>
                <w:left w:val="none" w:sz="0" w:space="0" w:color="auto"/>
                <w:bottom w:val="none" w:sz="0" w:space="0" w:color="auto"/>
                <w:right w:val="none" w:sz="0" w:space="0" w:color="auto"/>
              </w:divBdr>
            </w:div>
            <w:div w:id="1282420293">
              <w:marLeft w:val="0"/>
              <w:marRight w:val="0"/>
              <w:marTop w:val="0"/>
              <w:marBottom w:val="0"/>
              <w:divBdr>
                <w:top w:val="none" w:sz="0" w:space="0" w:color="auto"/>
                <w:left w:val="none" w:sz="0" w:space="0" w:color="auto"/>
                <w:bottom w:val="none" w:sz="0" w:space="0" w:color="auto"/>
                <w:right w:val="none" w:sz="0" w:space="0" w:color="auto"/>
              </w:divBdr>
            </w:div>
            <w:div w:id="383721268">
              <w:marLeft w:val="0"/>
              <w:marRight w:val="0"/>
              <w:marTop w:val="0"/>
              <w:marBottom w:val="0"/>
              <w:divBdr>
                <w:top w:val="none" w:sz="0" w:space="0" w:color="auto"/>
                <w:left w:val="none" w:sz="0" w:space="0" w:color="auto"/>
                <w:bottom w:val="none" w:sz="0" w:space="0" w:color="auto"/>
                <w:right w:val="none" w:sz="0" w:space="0" w:color="auto"/>
              </w:divBdr>
            </w:div>
            <w:div w:id="790518960">
              <w:marLeft w:val="0"/>
              <w:marRight w:val="0"/>
              <w:marTop w:val="0"/>
              <w:marBottom w:val="0"/>
              <w:divBdr>
                <w:top w:val="none" w:sz="0" w:space="0" w:color="auto"/>
                <w:left w:val="none" w:sz="0" w:space="0" w:color="auto"/>
                <w:bottom w:val="none" w:sz="0" w:space="0" w:color="auto"/>
                <w:right w:val="none" w:sz="0" w:space="0" w:color="auto"/>
              </w:divBdr>
            </w:div>
            <w:div w:id="1674066535">
              <w:marLeft w:val="0"/>
              <w:marRight w:val="0"/>
              <w:marTop w:val="0"/>
              <w:marBottom w:val="0"/>
              <w:divBdr>
                <w:top w:val="none" w:sz="0" w:space="0" w:color="auto"/>
                <w:left w:val="none" w:sz="0" w:space="0" w:color="auto"/>
                <w:bottom w:val="none" w:sz="0" w:space="0" w:color="auto"/>
                <w:right w:val="none" w:sz="0" w:space="0" w:color="auto"/>
              </w:divBdr>
            </w:div>
            <w:div w:id="161746380">
              <w:marLeft w:val="0"/>
              <w:marRight w:val="0"/>
              <w:marTop w:val="0"/>
              <w:marBottom w:val="0"/>
              <w:divBdr>
                <w:top w:val="none" w:sz="0" w:space="0" w:color="auto"/>
                <w:left w:val="none" w:sz="0" w:space="0" w:color="auto"/>
                <w:bottom w:val="none" w:sz="0" w:space="0" w:color="auto"/>
                <w:right w:val="none" w:sz="0" w:space="0" w:color="auto"/>
              </w:divBdr>
            </w:div>
            <w:div w:id="1381174362">
              <w:marLeft w:val="0"/>
              <w:marRight w:val="0"/>
              <w:marTop w:val="0"/>
              <w:marBottom w:val="0"/>
              <w:divBdr>
                <w:top w:val="none" w:sz="0" w:space="0" w:color="auto"/>
                <w:left w:val="none" w:sz="0" w:space="0" w:color="auto"/>
                <w:bottom w:val="none" w:sz="0" w:space="0" w:color="auto"/>
                <w:right w:val="none" w:sz="0" w:space="0" w:color="auto"/>
              </w:divBdr>
            </w:div>
            <w:div w:id="1450128173">
              <w:marLeft w:val="0"/>
              <w:marRight w:val="0"/>
              <w:marTop w:val="0"/>
              <w:marBottom w:val="0"/>
              <w:divBdr>
                <w:top w:val="none" w:sz="0" w:space="0" w:color="auto"/>
                <w:left w:val="none" w:sz="0" w:space="0" w:color="auto"/>
                <w:bottom w:val="none" w:sz="0" w:space="0" w:color="auto"/>
                <w:right w:val="none" w:sz="0" w:space="0" w:color="auto"/>
              </w:divBdr>
            </w:div>
            <w:div w:id="1759595326">
              <w:marLeft w:val="0"/>
              <w:marRight w:val="0"/>
              <w:marTop w:val="0"/>
              <w:marBottom w:val="0"/>
              <w:divBdr>
                <w:top w:val="none" w:sz="0" w:space="0" w:color="auto"/>
                <w:left w:val="none" w:sz="0" w:space="0" w:color="auto"/>
                <w:bottom w:val="none" w:sz="0" w:space="0" w:color="auto"/>
                <w:right w:val="none" w:sz="0" w:space="0" w:color="auto"/>
              </w:divBdr>
            </w:div>
            <w:div w:id="804809351">
              <w:marLeft w:val="0"/>
              <w:marRight w:val="0"/>
              <w:marTop w:val="0"/>
              <w:marBottom w:val="0"/>
              <w:divBdr>
                <w:top w:val="none" w:sz="0" w:space="0" w:color="auto"/>
                <w:left w:val="none" w:sz="0" w:space="0" w:color="auto"/>
                <w:bottom w:val="none" w:sz="0" w:space="0" w:color="auto"/>
                <w:right w:val="none" w:sz="0" w:space="0" w:color="auto"/>
              </w:divBdr>
            </w:div>
            <w:div w:id="1997563019">
              <w:marLeft w:val="0"/>
              <w:marRight w:val="0"/>
              <w:marTop w:val="0"/>
              <w:marBottom w:val="0"/>
              <w:divBdr>
                <w:top w:val="none" w:sz="0" w:space="0" w:color="auto"/>
                <w:left w:val="none" w:sz="0" w:space="0" w:color="auto"/>
                <w:bottom w:val="none" w:sz="0" w:space="0" w:color="auto"/>
                <w:right w:val="none" w:sz="0" w:space="0" w:color="auto"/>
              </w:divBdr>
            </w:div>
            <w:div w:id="1514030511">
              <w:marLeft w:val="0"/>
              <w:marRight w:val="0"/>
              <w:marTop w:val="0"/>
              <w:marBottom w:val="0"/>
              <w:divBdr>
                <w:top w:val="none" w:sz="0" w:space="0" w:color="auto"/>
                <w:left w:val="none" w:sz="0" w:space="0" w:color="auto"/>
                <w:bottom w:val="none" w:sz="0" w:space="0" w:color="auto"/>
                <w:right w:val="none" w:sz="0" w:space="0" w:color="auto"/>
              </w:divBdr>
            </w:div>
            <w:div w:id="2030257407">
              <w:marLeft w:val="0"/>
              <w:marRight w:val="0"/>
              <w:marTop w:val="0"/>
              <w:marBottom w:val="0"/>
              <w:divBdr>
                <w:top w:val="none" w:sz="0" w:space="0" w:color="auto"/>
                <w:left w:val="none" w:sz="0" w:space="0" w:color="auto"/>
                <w:bottom w:val="none" w:sz="0" w:space="0" w:color="auto"/>
                <w:right w:val="none" w:sz="0" w:space="0" w:color="auto"/>
              </w:divBdr>
            </w:div>
            <w:div w:id="278923587">
              <w:marLeft w:val="0"/>
              <w:marRight w:val="0"/>
              <w:marTop w:val="0"/>
              <w:marBottom w:val="0"/>
              <w:divBdr>
                <w:top w:val="none" w:sz="0" w:space="0" w:color="auto"/>
                <w:left w:val="none" w:sz="0" w:space="0" w:color="auto"/>
                <w:bottom w:val="none" w:sz="0" w:space="0" w:color="auto"/>
                <w:right w:val="none" w:sz="0" w:space="0" w:color="auto"/>
              </w:divBdr>
            </w:div>
            <w:div w:id="1593396046">
              <w:marLeft w:val="0"/>
              <w:marRight w:val="0"/>
              <w:marTop w:val="0"/>
              <w:marBottom w:val="0"/>
              <w:divBdr>
                <w:top w:val="none" w:sz="0" w:space="0" w:color="auto"/>
                <w:left w:val="none" w:sz="0" w:space="0" w:color="auto"/>
                <w:bottom w:val="none" w:sz="0" w:space="0" w:color="auto"/>
                <w:right w:val="none" w:sz="0" w:space="0" w:color="auto"/>
              </w:divBdr>
            </w:div>
            <w:div w:id="397442752">
              <w:marLeft w:val="0"/>
              <w:marRight w:val="0"/>
              <w:marTop w:val="0"/>
              <w:marBottom w:val="0"/>
              <w:divBdr>
                <w:top w:val="none" w:sz="0" w:space="0" w:color="auto"/>
                <w:left w:val="none" w:sz="0" w:space="0" w:color="auto"/>
                <w:bottom w:val="none" w:sz="0" w:space="0" w:color="auto"/>
                <w:right w:val="none" w:sz="0" w:space="0" w:color="auto"/>
              </w:divBdr>
            </w:div>
            <w:div w:id="1143159332">
              <w:marLeft w:val="0"/>
              <w:marRight w:val="0"/>
              <w:marTop w:val="0"/>
              <w:marBottom w:val="0"/>
              <w:divBdr>
                <w:top w:val="none" w:sz="0" w:space="0" w:color="auto"/>
                <w:left w:val="none" w:sz="0" w:space="0" w:color="auto"/>
                <w:bottom w:val="none" w:sz="0" w:space="0" w:color="auto"/>
                <w:right w:val="none" w:sz="0" w:space="0" w:color="auto"/>
              </w:divBdr>
            </w:div>
            <w:div w:id="395469575">
              <w:marLeft w:val="0"/>
              <w:marRight w:val="0"/>
              <w:marTop w:val="0"/>
              <w:marBottom w:val="0"/>
              <w:divBdr>
                <w:top w:val="none" w:sz="0" w:space="0" w:color="auto"/>
                <w:left w:val="none" w:sz="0" w:space="0" w:color="auto"/>
                <w:bottom w:val="none" w:sz="0" w:space="0" w:color="auto"/>
                <w:right w:val="none" w:sz="0" w:space="0" w:color="auto"/>
              </w:divBdr>
            </w:div>
            <w:div w:id="924651490">
              <w:marLeft w:val="0"/>
              <w:marRight w:val="0"/>
              <w:marTop w:val="0"/>
              <w:marBottom w:val="0"/>
              <w:divBdr>
                <w:top w:val="none" w:sz="0" w:space="0" w:color="auto"/>
                <w:left w:val="none" w:sz="0" w:space="0" w:color="auto"/>
                <w:bottom w:val="none" w:sz="0" w:space="0" w:color="auto"/>
                <w:right w:val="none" w:sz="0" w:space="0" w:color="auto"/>
              </w:divBdr>
            </w:div>
            <w:div w:id="1600260412">
              <w:marLeft w:val="0"/>
              <w:marRight w:val="0"/>
              <w:marTop w:val="0"/>
              <w:marBottom w:val="0"/>
              <w:divBdr>
                <w:top w:val="none" w:sz="0" w:space="0" w:color="auto"/>
                <w:left w:val="none" w:sz="0" w:space="0" w:color="auto"/>
                <w:bottom w:val="none" w:sz="0" w:space="0" w:color="auto"/>
                <w:right w:val="none" w:sz="0" w:space="0" w:color="auto"/>
              </w:divBdr>
            </w:div>
            <w:div w:id="1307975746">
              <w:marLeft w:val="0"/>
              <w:marRight w:val="0"/>
              <w:marTop w:val="0"/>
              <w:marBottom w:val="0"/>
              <w:divBdr>
                <w:top w:val="none" w:sz="0" w:space="0" w:color="auto"/>
                <w:left w:val="none" w:sz="0" w:space="0" w:color="auto"/>
                <w:bottom w:val="none" w:sz="0" w:space="0" w:color="auto"/>
                <w:right w:val="none" w:sz="0" w:space="0" w:color="auto"/>
              </w:divBdr>
            </w:div>
            <w:div w:id="40136145">
              <w:marLeft w:val="0"/>
              <w:marRight w:val="0"/>
              <w:marTop w:val="0"/>
              <w:marBottom w:val="0"/>
              <w:divBdr>
                <w:top w:val="none" w:sz="0" w:space="0" w:color="auto"/>
                <w:left w:val="none" w:sz="0" w:space="0" w:color="auto"/>
                <w:bottom w:val="none" w:sz="0" w:space="0" w:color="auto"/>
                <w:right w:val="none" w:sz="0" w:space="0" w:color="auto"/>
              </w:divBdr>
            </w:div>
            <w:div w:id="409232393">
              <w:marLeft w:val="0"/>
              <w:marRight w:val="0"/>
              <w:marTop w:val="0"/>
              <w:marBottom w:val="0"/>
              <w:divBdr>
                <w:top w:val="none" w:sz="0" w:space="0" w:color="auto"/>
                <w:left w:val="none" w:sz="0" w:space="0" w:color="auto"/>
                <w:bottom w:val="none" w:sz="0" w:space="0" w:color="auto"/>
                <w:right w:val="none" w:sz="0" w:space="0" w:color="auto"/>
              </w:divBdr>
            </w:div>
            <w:div w:id="1249845275">
              <w:marLeft w:val="0"/>
              <w:marRight w:val="0"/>
              <w:marTop w:val="0"/>
              <w:marBottom w:val="0"/>
              <w:divBdr>
                <w:top w:val="none" w:sz="0" w:space="0" w:color="auto"/>
                <w:left w:val="none" w:sz="0" w:space="0" w:color="auto"/>
                <w:bottom w:val="none" w:sz="0" w:space="0" w:color="auto"/>
                <w:right w:val="none" w:sz="0" w:space="0" w:color="auto"/>
              </w:divBdr>
            </w:div>
            <w:div w:id="1122768760">
              <w:marLeft w:val="0"/>
              <w:marRight w:val="0"/>
              <w:marTop w:val="0"/>
              <w:marBottom w:val="0"/>
              <w:divBdr>
                <w:top w:val="none" w:sz="0" w:space="0" w:color="auto"/>
                <w:left w:val="none" w:sz="0" w:space="0" w:color="auto"/>
                <w:bottom w:val="none" w:sz="0" w:space="0" w:color="auto"/>
                <w:right w:val="none" w:sz="0" w:space="0" w:color="auto"/>
              </w:divBdr>
            </w:div>
            <w:div w:id="1514496307">
              <w:marLeft w:val="0"/>
              <w:marRight w:val="0"/>
              <w:marTop w:val="0"/>
              <w:marBottom w:val="0"/>
              <w:divBdr>
                <w:top w:val="none" w:sz="0" w:space="0" w:color="auto"/>
                <w:left w:val="none" w:sz="0" w:space="0" w:color="auto"/>
                <w:bottom w:val="none" w:sz="0" w:space="0" w:color="auto"/>
                <w:right w:val="none" w:sz="0" w:space="0" w:color="auto"/>
              </w:divBdr>
            </w:div>
            <w:div w:id="325939802">
              <w:marLeft w:val="0"/>
              <w:marRight w:val="0"/>
              <w:marTop w:val="0"/>
              <w:marBottom w:val="0"/>
              <w:divBdr>
                <w:top w:val="none" w:sz="0" w:space="0" w:color="auto"/>
                <w:left w:val="none" w:sz="0" w:space="0" w:color="auto"/>
                <w:bottom w:val="none" w:sz="0" w:space="0" w:color="auto"/>
                <w:right w:val="none" w:sz="0" w:space="0" w:color="auto"/>
              </w:divBdr>
            </w:div>
            <w:div w:id="151454928">
              <w:marLeft w:val="0"/>
              <w:marRight w:val="0"/>
              <w:marTop w:val="0"/>
              <w:marBottom w:val="0"/>
              <w:divBdr>
                <w:top w:val="none" w:sz="0" w:space="0" w:color="auto"/>
                <w:left w:val="none" w:sz="0" w:space="0" w:color="auto"/>
                <w:bottom w:val="none" w:sz="0" w:space="0" w:color="auto"/>
                <w:right w:val="none" w:sz="0" w:space="0" w:color="auto"/>
              </w:divBdr>
            </w:div>
            <w:div w:id="431826442">
              <w:marLeft w:val="0"/>
              <w:marRight w:val="0"/>
              <w:marTop w:val="0"/>
              <w:marBottom w:val="0"/>
              <w:divBdr>
                <w:top w:val="none" w:sz="0" w:space="0" w:color="auto"/>
                <w:left w:val="none" w:sz="0" w:space="0" w:color="auto"/>
                <w:bottom w:val="none" w:sz="0" w:space="0" w:color="auto"/>
                <w:right w:val="none" w:sz="0" w:space="0" w:color="auto"/>
              </w:divBdr>
            </w:div>
            <w:div w:id="1514953518">
              <w:marLeft w:val="0"/>
              <w:marRight w:val="0"/>
              <w:marTop w:val="0"/>
              <w:marBottom w:val="0"/>
              <w:divBdr>
                <w:top w:val="none" w:sz="0" w:space="0" w:color="auto"/>
                <w:left w:val="none" w:sz="0" w:space="0" w:color="auto"/>
                <w:bottom w:val="none" w:sz="0" w:space="0" w:color="auto"/>
                <w:right w:val="none" w:sz="0" w:space="0" w:color="auto"/>
              </w:divBdr>
            </w:div>
            <w:div w:id="193351014">
              <w:marLeft w:val="0"/>
              <w:marRight w:val="0"/>
              <w:marTop w:val="0"/>
              <w:marBottom w:val="0"/>
              <w:divBdr>
                <w:top w:val="none" w:sz="0" w:space="0" w:color="auto"/>
                <w:left w:val="none" w:sz="0" w:space="0" w:color="auto"/>
                <w:bottom w:val="none" w:sz="0" w:space="0" w:color="auto"/>
                <w:right w:val="none" w:sz="0" w:space="0" w:color="auto"/>
              </w:divBdr>
            </w:div>
            <w:div w:id="1695963599">
              <w:marLeft w:val="0"/>
              <w:marRight w:val="0"/>
              <w:marTop w:val="0"/>
              <w:marBottom w:val="0"/>
              <w:divBdr>
                <w:top w:val="none" w:sz="0" w:space="0" w:color="auto"/>
                <w:left w:val="none" w:sz="0" w:space="0" w:color="auto"/>
                <w:bottom w:val="none" w:sz="0" w:space="0" w:color="auto"/>
                <w:right w:val="none" w:sz="0" w:space="0" w:color="auto"/>
              </w:divBdr>
            </w:div>
            <w:div w:id="25983661">
              <w:marLeft w:val="0"/>
              <w:marRight w:val="0"/>
              <w:marTop w:val="0"/>
              <w:marBottom w:val="0"/>
              <w:divBdr>
                <w:top w:val="none" w:sz="0" w:space="0" w:color="auto"/>
                <w:left w:val="none" w:sz="0" w:space="0" w:color="auto"/>
                <w:bottom w:val="none" w:sz="0" w:space="0" w:color="auto"/>
                <w:right w:val="none" w:sz="0" w:space="0" w:color="auto"/>
              </w:divBdr>
            </w:div>
            <w:div w:id="1801146093">
              <w:marLeft w:val="0"/>
              <w:marRight w:val="0"/>
              <w:marTop w:val="0"/>
              <w:marBottom w:val="0"/>
              <w:divBdr>
                <w:top w:val="none" w:sz="0" w:space="0" w:color="auto"/>
                <w:left w:val="none" w:sz="0" w:space="0" w:color="auto"/>
                <w:bottom w:val="none" w:sz="0" w:space="0" w:color="auto"/>
                <w:right w:val="none" w:sz="0" w:space="0" w:color="auto"/>
              </w:divBdr>
            </w:div>
            <w:div w:id="22948061">
              <w:marLeft w:val="0"/>
              <w:marRight w:val="0"/>
              <w:marTop w:val="0"/>
              <w:marBottom w:val="0"/>
              <w:divBdr>
                <w:top w:val="none" w:sz="0" w:space="0" w:color="auto"/>
                <w:left w:val="none" w:sz="0" w:space="0" w:color="auto"/>
                <w:bottom w:val="none" w:sz="0" w:space="0" w:color="auto"/>
                <w:right w:val="none" w:sz="0" w:space="0" w:color="auto"/>
              </w:divBdr>
            </w:div>
            <w:div w:id="1256937327">
              <w:marLeft w:val="0"/>
              <w:marRight w:val="0"/>
              <w:marTop w:val="0"/>
              <w:marBottom w:val="0"/>
              <w:divBdr>
                <w:top w:val="none" w:sz="0" w:space="0" w:color="auto"/>
                <w:left w:val="none" w:sz="0" w:space="0" w:color="auto"/>
                <w:bottom w:val="none" w:sz="0" w:space="0" w:color="auto"/>
                <w:right w:val="none" w:sz="0" w:space="0" w:color="auto"/>
              </w:divBdr>
            </w:div>
            <w:div w:id="1299921443">
              <w:marLeft w:val="0"/>
              <w:marRight w:val="0"/>
              <w:marTop w:val="0"/>
              <w:marBottom w:val="0"/>
              <w:divBdr>
                <w:top w:val="none" w:sz="0" w:space="0" w:color="auto"/>
                <w:left w:val="none" w:sz="0" w:space="0" w:color="auto"/>
                <w:bottom w:val="none" w:sz="0" w:space="0" w:color="auto"/>
                <w:right w:val="none" w:sz="0" w:space="0" w:color="auto"/>
              </w:divBdr>
            </w:div>
            <w:div w:id="1676804855">
              <w:marLeft w:val="0"/>
              <w:marRight w:val="0"/>
              <w:marTop w:val="0"/>
              <w:marBottom w:val="0"/>
              <w:divBdr>
                <w:top w:val="none" w:sz="0" w:space="0" w:color="auto"/>
                <w:left w:val="none" w:sz="0" w:space="0" w:color="auto"/>
                <w:bottom w:val="none" w:sz="0" w:space="0" w:color="auto"/>
                <w:right w:val="none" w:sz="0" w:space="0" w:color="auto"/>
              </w:divBdr>
            </w:div>
            <w:div w:id="1268007168">
              <w:marLeft w:val="0"/>
              <w:marRight w:val="0"/>
              <w:marTop w:val="0"/>
              <w:marBottom w:val="0"/>
              <w:divBdr>
                <w:top w:val="none" w:sz="0" w:space="0" w:color="auto"/>
                <w:left w:val="none" w:sz="0" w:space="0" w:color="auto"/>
                <w:bottom w:val="none" w:sz="0" w:space="0" w:color="auto"/>
                <w:right w:val="none" w:sz="0" w:space="0" w:color="auto"/>
              </w:divBdr>
            </w:div>
            <w:div w:id="1120104312">
              <w:marLeft w:val="0"/>
              <w:marRight w:val="0"/>
              <w:marTop w:val="0"/>
              <w:marBottom w:val="0"/>
              <w:divBdr>
                <w:top w:val="none" w:sz="0" w:space="0" w:color="auto"/>
                <w:left w:val="none" w:sz="0" w:space="0" w:color="auto"/>
                <w:bottom w:val="none" w:sz="0" w:space="0" w:color="auto"/>
                <w:right w:val="none" w:sz="0" w:space="0" w:color="auto"/>
              </w:divBdr>
            </w:div>
            <w:div w:id="1883707007">
              <w:marLeft w:val="0"/>
              <w:marRight w:val="0"/>
              <w:marTop w:val="0"/>
              <w:marBottom w:val="0"/>
              <w:divBdr>
                <w:top w:val="none" w:sz="0" w:space="0" w:color="auto"/>
                <w:left w:val="none" w:sz="0" w:space="0" w:color="auto"/>
                <w:bottom w:val="none" w:sz="0" w:space="0" w:color="auto"/>
                <w:right w:val="none" w:sz="0" w:space="0" w:color="auto"/>
              </w:divBdr>
            </w:div>
            <w:div w:id="292370990">
              <w:marLeft w:val="0"/>
              <w:marRight w:val="0"/>
              <w:marTop w:val="0"/>
              <w:marBottom w:val="0"/>
              <w:divBdr>
                <w:top w:val="none" w:sz="0" w:space="0" w:color="auto"/>
                <w:left w:val="none" w:sz="0" w:space="0" w:color="auto"/>
                <w:bottom w:val="none" w:sz="0" w:space="0" w:color="auto"/>
                <w:right w:val="none" w:sz="0" w:space="0" w:color="auto"/>
              </w:divBdr>
            </w:div>
            <w:div w:id="439762702">
              <w:marLeft w:val="0"/>
              <w:marRight w:val="0"/>
              <w:marTop w:val="0"/>
              <w:marBottom w:val="0"/>
              <w:divBdr>
                <w:top w:val="none" w:sz="0" w:space="0" w:color="auto"/>
                <w:left w:val="none" w:sz="0" w:space="0" w:color="auto"/>
                <w:bottom w:val="none" w:sz="0" w:space="0" w:color="auto"/>
                <w:right w:val="none" w:sz="0" w:space="0" w:color="auto"/>
              </w:divBdr>
            </w:div>
            <w:div w:id="611980710">
              <w:marLeft w:val="0"/>
              <w:marRight w:val="0"/>
              <w:marTop w:val="0"/>
              <w:marBottom w:val="0"/>
              <w:divBdr>
                <w:top w:val="none" w:sz="0" w:space="0" w:color="auto"/>
                <w:left w:val="none" w:sz="0" w:space="0" w:color="auto"/>
                <w:bottom w:val="none" w:sz="0" w:space="0" w:color="auto"/>
                <w:right w:val="none" w:sz="0" w:space="0" w:color="auto"/>
              </w:divBdr>
            </w:div>
            <w:div w:id="460659792">
              <w:marLeft w:val="0"/>
              <w:marRight w:val="0"/>
              <w:marTop w:val="0"/>
              <w:marBottom w:val="0"/>
              <w:divBdr>
                <w:top w:val="none" w:sz="0" w:space="0" w:color="auto"/>
                <w:left w:val="none" w:sz="0" w:space="0" w:color="auto"/>
                <w:bottom w:val="none" w:sz="0" w:space="0" w:color="auto"/>
                <w:right w:val="none" w:sz="0" w:space="0" w:color="auto"/>
              </w:divBdr>
            </w:div>
            <w:div w:id="797187407">
              <w:marLeft w:val="0"/>
              <w:marRight w:val="0"/>
              <w:marTop w:val="0"/>
              <w:marBottom w:val="0"/>
              <w:divBdr>
                <w:top w:val="none" w:sz="0" w:space="0" w:color="auto"/>
                <w:left w:val="none" w:sz="0" w:space="0" w:color="auto"/>
                <w:bottom w:val="none" w:sz="0" w:space="0" w:color="auto"/>
                <w:right w:val="none" w:sz="0" w:space="0" w:color="auto"/>
              </w:divBdr>
            </w:div>
            <w:div w:id="1749039072">
              <w:marLeft w:val="0"/>
              <w:marRight w:val="0"/>
              <w:marTop w:val="0"/>
              <w:marBottom w:val="0"/>
              <w:divBdr>
                <w:top w:val="none" w:sz="0" w:space="0" w:color="auto"/>
                <w:left w:val="none" w:sz="0" w:space="0" w:color="auto"/>
                <w:bottom w:val="none" w:sz="0" w:space="0" w:color="auto"/>
                <w:right w:val="none" w:sz="0" w:space="0" w:color="auto"/>
              </w:divBdr>
            </w:div>
            <w:div w:id="922954886">
              <w:marLeft w:val="0"/>
              <w:marRight w:val="0"/>
              <w:marTop w:val="0"/>
              <w:marBottom w:val="0"/>
              <w:divBdr>
                <w:top w:val="none" w:sz="0" w:space="0" w:color="auto"/>
                <w:left w:val="none" w:sz="0" w:space="0" w:color="auto"/>
                <w:bottom w:val="none" w:sz="0" w:space="0" w:color="auto"/>
                <w:right w:val="none" w:sz="0" w:space="0" w:color="auto"/>
              </w:divBdr>
            </w:div>
            <w:div w:id="926497252">
              <w:marLeft w:val="0"/>
              <w:marRight w:val="0"/>
              <w:marTop w:val="0"/>
              <w:marBottom w:val="0"/>
              <w:divBdr>
                <w:top w:val="none" w:sz="0" w:space="0" w:color="auto"/>
                <w:left w:val="none" w:sz="0" w:space="0" w:color="auto"/>
                <w:bottom w:val="none" w:sz="0" w:space="0" w:color="auto"/>
                <w:right w:val="none" w:sz="0" w:space="0" w:color="auto"/>
              </w:divBdr>
            </w:div>
            <w:div w:id="141848983">
              <w:marLeft w:val="0"/>
              <w:marRight w:val="0"/>
              <w:marTop w:val="0"/>
              <w:marBottom w:val="0"/>
              <w:divBdr>
                <w:top w:val="none" w:sz="0" w:space="0" w:color="auto"/>
                <w:left w:val="none" w:sz="0" w:space="0" w:color="auto"/>
                <w:bottom w:val="none" w:sz="0" w:space="0" w:color="auto"/>
                <w:right w:val="none" w:sz="0" w:space="0" w:color="auto"/>
              </w:divBdr>
            </w:div>
            <w:div w:id="1687321986">
              <w:marLeft w:val="0"/>
              <w:marRight w:val="0"/>
              <w:marTop w:val="0"/>
              <w:marBottom w:val="0"/>
              <w:divBdr>
                <w:top w:val="none" w:sz="0" w:space="0" w:color="auto"/>
                <w:left w:val="none" w:sz="0" w:space="0" w:color="auto"/>
                <w:bottom w:val="none" w:sz="0" w:space="0" w:color="auto"/>
                <w:right w:val="none" w:sz="0" w:space="0" w:color="auto"/>
              </w:divBdr>
            </w:div>
            <w:div w:id="194391531">
              <w:marLeft w:val="0"/>
              <w:marRight w:val="0"/>
              <w:marTop w:val="0"/>
              <w:marBottom w:val="0"/>
              <w:divBdr>
                <w:top w:val="none" w:sz="0" w:space="0" w:color="auto"/>
                <w:left w:val="none" w:sz="0" w:space="0" w:color="auto"/>
                <w:bottom w:val="none" w:sz="0" w:space="0" w:color="auto"/>
                <w:right w:val="none" w:sz="0" w:space="0" w:color="auto"/>
              </w:divBdr>
            </w:div>
            <w:div w:id="879704575">
              <w:marLeft w:val="0"/>
              <w:marRight w:val="0"/>
              <w:marTop w:val="0"/>
              <w:marBottom w:val="0"/>
              <w:divBdr>
                <w:top w:val="none" w:sz="0" w:space="0" w:color="auto"/>
                <w:left w:val="none" w:sz="0" w:space="0" w:color="auto"/>
                <w:bottom w:val="none" w:sz="0" w:space="0" w:color="auto"/>
                <w:right w:val="none" w:sz="0" w:space="0" w:color="auto"/>
              </w:divBdr>
            </w:div>
            <w:div w:id="2104524742">
              <w:marLeft w:val="0"/>
              <w:marRight w:val="0"/>
              <w:marTop w:val="0"/>
              <w:marBottom w:val="0"/>
              <w:divBdr>
                <w:top w:val="none" w:sz="0" w:space="0" w:color="auto"/>
                <w:left w:val="none" w:sz="0" w:space="0" w:color="auto"/>
                <w:bottom w:val="none" w:sz="0" w:space="0" w:color="auto"/>
                <w:right w:val="none" w:sz="0" w:space="0" w:color="auto"/>
              </w:divBdr>
            </w:div>
            <w:div w:id="2002351259">
              <w:marLeft w:val="0"/>
              <w:marRight w:val="0"/>
              <w:marTop w:val="0"/>
              <w:marBottom w:val="0"/>
              <w:divBdr>
                <w:top w:val="none" w:sz="0" w:space="0" w:color="auto"/>
                <w:left w:val="none" w:sz="0" w:space="0" w:color="auto"/>
                <w:bottom w:val="none" w:sz="0" w:space="0" w:color="auto"/>
                <w:right w:val="none" w:sz="0" w:space="0" w:color="auto"/>
              </w:divBdr>
            </w:div>
            <w:div w:id="215361496">
              <w:marLeft w:val="0"/>
              <w:marRight w:val="0"/>
              <w:marTop w:val="0"/>
              <w:marBottom w:val="0"/>
              <w:divBdr>
                <w:top w:val="none" w:sz="0" w:space="0" w:color="auto"/>
                <w:left w:val="none" w:sz="0" w:space="0" w:color="auto"/>
                <w:bottom w:val="none" w:sz="0" w:space="0" w:color="auto"/>
                <w:right w:val="none" w:sz="0" w:space="0" w:color="auto"/>
              </w:divBdr>
            </w:div>
            <w:div w:id="550579533">
              <w:marLeft w:val="0"/>
              <w:marRight w:val="0"/>
              <w:marTop w:val="0"/>
              <w:marBottom w:val="0"/>
              <w:divBdr>
                <w:top w:val="none" w:sz="0" w:space="0" w:color="auto"/>
                <w:left w:val="none" w:sz="0" w:space="0" w:color="auto"/>
                <w:bottom w:val="none" w:sz="0" w:space="0" w:color="auto"/>
                <w:right w:val="none" w:sz="0" w:space="0" w:color="auto"/>
              </w:divBdr>
            </w:div>
            <w:div w:id="2131705575">
              <w:marLeft w:val="0"/>
              <w:marRight w:val="0"/>
              <w:marTop w:val="0"/>
              <w:marBottom w:val="0"/>
              <w:divBdr>
                <w:top w:val="none" w:sz="0" w:space="0" w:color="auto"/>
                <w:left w:val="none" w:sz="0" w:space="0" w:color="auto"/>
                <w:bottom w:val="none" w:sz="0" w:space="0" w:color="auto"/>
                <w:right w:val="none" w:sz="0" w:space="0" w:color="auto"/>
              </w:divBdr>
            </w:div>
            <w:div w:id="835389493">
              <w:marLeft w:val="0"/>
              <w:marRight w:val="0"/>
              <w:marTop w:val="0"/>
              <w:marBottom w:val="0"/>
              <w:divBdr>
                <w:top w:val="none" w:sz="0" w:space="0" w:color="auto"/>
                <w:left w:val="none" w:sz="0" w:space="0" w:color="auto"/>
                <w:bottom w:val="none" w:sz="0" w:space="0" w:color="auto"/>
                <w:right w:val="none" w:sz="0" w:space="0" w:color="auto"/>
              </w:divBdr>
            </w:div>
            <w:div w:id="1975062170">
              <w:marLeft w:val="0"/>
              <w:marRight w:val="0"/>
              <w:marTop w:val="0"/>
              <w:marBottom w:val="0"/>
              <w:divBdr>
                <w:top w:val="none" w:sz="0" w:space="0" w:color="auto"/>
                <w:left w:val="none" w:sz="0" w:space="0" w:color="auto"/>
                <w:bottom w:val="none" w:sz="0" w:space="0" w:color="auto"/>
                <w:right w:val="none" w:sz="0" w:space="0" w:color="auto"/>
              </w:divBdr>
            </w:div>
            <w:div w:id="672758807">
              <w:marLeft w:val="0"/>
              <w:marRight w:val="0"/>
              <w:marTop w:val="0"/>
              <w:marBottom w:val="0"/>
              <w:divBdr>
                <w:top w:val="none" w:sz="0" w:space="0" w:color="auto"/>
                <w:left w:val="none" w:sz="0" w:space="0" w:color="auto"/>
                <w:bottom w:val="none" w:sz="0" w:space="0" w:color="auto"/>
                <w:right w:val="none" w:sz="0" w:space="0" w:color="auto"/>
              </w:divBdr>
            </w:div>
            <w:div w:id="978610843">
              <w:marLeft w:val="0"/>
              <w:marRight w:val="0"/>
              <w:marTop w:val="0"/>
              <w:marBottom w:val="0"/>
              <w:divBdr>
                <w:top w:val="none" w:sz="0" w:space="0" w:color="auto"/>
                <w:left w:val="none" w:sz="0" w:space="0" w:color="auto"/>
                <w:bottom w:val="none" w:sz="0" w:space="0" w:color="auto"/>
                <w:right w:val="none" w:sz="0" w:space="0" w:color="auto"/>
              </w:divBdr>
            </w:div>
            <w:div w:id="1734768423">
              <w:marLeft w:val="0"/>
              <w:marRight w:val="0"/>
              <w:marTop w:val="0"/>
              <w:marBottom w:val="0"/>
              <w:divBdr>
                <w:top w:val="none" w:sz="0" w:space="0" w:color="auto"/>
                <w:left w:val="none" w:sz="0" w:space="0" w:color="auto"/>
                <w:bottom w:val="none" w:sz="0" w:space="0" w:color="auto"/>
                <w:right w:val="none" w:sz="0" w:space="0" w:color="auto"/>
              </w:divBdr>
            </w:div>
            <w:div w:id="935865491">
              <w:marLeft w:val="0"/>
              <w:marRight w:val="0"/>
              <w:marTop w:val="0"/>
              <w:marBottom w:val="0"/>
              <w:divBdr>
                <w:top w:val="none" w:sz="0" w:space="0" w:color="auto"/>
                <w:left w:val="none" w:sz="0" w:space="0" w:color="auto"/>
                <w:bottom w:val="none" w:sz="0" w:space="0" w:color="auto"/>
                <w:right w:val="none" w:sz="0" w:space="0" w:color="auto"/>
              </w:divBdr>
            </w:div>
            <w:div w:id="612707311">
              <w:marLeft w:val="0"/>
              <w:marRight w:val="0"/>
              <w:marTop w:val="0"/>
              <w:marBottom w:val="0"/>
              <w:divBdr>
                <w:top w:val="none" w:sz="0" w:space="0" w:color="auto"/>
                <w:left w:val="none" w:sz="0" w:space="0" w:color="auto"/>
                <w:bottom w:val="none" w:sz="0" w:space="0" w:color="auto"/>
                <w:right w:val="none" w:sz="0" w:space="0" w:color="auto"/>
              </w:divBdr>
            </w:div>
            <w:div w:id="254367425">
              <w:marLeft w:val="0"/>
              <w:marRight w:val="0"/>
              <w:marTop w:val="0"/>
              <w:marBottom w:val="0"/>
              <w:divBdr>
                <w:top w:val="none" w:sz="0" w:space="0" w:color="auto"/>
                <w:left w:val="none" w:sz="0" w:space="0" w:color="auto"/>
                <w:bottom w:val="none" w:sz="0" w:space="0" w:color="auto"/>
                <w:right w:val="none" w:sz="0" w:space="0" w:color="auto"/>
              </w:divBdr>
            </w:div>
            <w:div w:id="1134563810">
              <w:marLeft w:val="0"/>
              <w:marRight w:val="0"/>
              <w:marTop w:val="0"/>
              <w:marBottom w:val="0"/>
              <w:divBdr>
                <w:top w:val="none" w:sz="0" w:space="0" w:color="auto"/>
                <w:left w:val="none" w:sz="0" w:space="0" w:color="auto"/>
                <w:bottom w:val="none" w:sz="0" w:space="0" w:color="auto"/>
                <w:right w:val="none" w:sz="0" w:space="0" w:color="auto"/>
              </w:divBdr>
            </w:div>
            <w:div w:id="693845356">
              <w:marLeft w:val="0"/>
              <w:marRight w:val="0"/>
              <w:marTop w:val="0"/>
              <w:marBottom w:val="0"/>
              <w:divBdr>
                <w:top w:val="none" w:sz="0" w:space="0" w:color="auto"/>
                <w:left w:val="none" w:sz="0" w:space="0" w:color="auto"/>
                <w:bottom w:val="none" w:sz="0" w:space="0" w:color="auto"/>
                <w:right w:val="none" w:sz="0" w:space="0" w:color="auto"/>
              </w:divBdr>
            </w:div>
            <w:div w:id="1926302201">
              <w:marLeft w:val="0"/>
              <w:marRight w:val="0"/>
              <w:marTop w:val="0"/>
              <w:marBottom w:val="0"/>
              <w:divBdr>
                <w:top w:val="none" w:sz="0" w:space="0" w:color="auto"/>
                <w:left w:val="none" w:sz="0" w:space="0" w:color="auto"/>
                <w:bottom w:val="none" w:sz="0" w:space="0" w:color="auto"/>
                <w:right w:val="none" w:sz="0" w:space="0" w:color="auto"/>
              </w:divBdr>
            </w:div>
            <w:div w:id="854274453">
              <w:marLeft w:val="0"/>
              <w:marRight w:val="0"/>
              <w:marTop w:val="0"/>
              <w:marBottom w:val="0"/>
              <w:divBdr>
                <w:top w:val="none" w:sz="0" w:space="0" w:color="auto"/>
                <w:left w:val="none" w:sz="0" w:space="0" w:color="auto"/>
                <w:bottom w:val="none" w:sz="0" w:space="0" w:color="auto"/>
                <w:right w:val="none" w:sz="0" w:space="0" w:color="auto"/>
              </w:divBdr>
            </w:div>
            <w:div w:id="708459807">
              <w:marLeft w:val="0"/>
              <w:marRight w:val="0"/>
              <w:marTop w:val="0"/>
              <w:marBottom w:val="0"/>
              <w:divBdr>
                <w:top w:val="none" w:sz="0" w:space="0" w:color="auto"/>
                <w:left w:val="none" w:sz="0" w:space="0" w:color="auto"/>
                <w:bottom w:val="none" w:sz="0" w:space="0" w:color="auto"/>
                <w:right w:val="none" w:sz="0" w:space="0" w:color="auto"/>
              </w:divBdr>
            </w:div>
            <w:div w:id="1877934733">
              <w:marLeft w:val="0"/>
              <w:marRight w:val="0"/>
              <w:marTop w:val="0"/>
              <w:marBottom w:val="0"/>
              <w:divBdr>
                <w:top w:val="none" w:sz="0" w:space="0" w:color="auto"/>
                <w:left w:val="none" w:sz="0" w:space="0" w:color="auto"/>
                <w:bottom w:val="none" w:sz="0" w:space="0" w:color="auto"/>
                <w:right w:val="none" w:sz="0" w:space="0" w:color="auto"/>
              </w:divBdr>
            </w:div>
            <w:div w:id="1827241158">
              <w:marLeft w:val="0"/>
              <w:marRight w:val="0"/>
              <w:marTop w:val="0"/>
              <w:marBottom w:val="0"/>
              <w:divBdr>
                <w:top w:val="none" w:sz="0" w:space="0" w:color="auto"/>
                <w:left w:val="none" w:sz="0" w:space="0" w:color="auto"/>
                <w:bottom w:val="none" w:sz="0" w:space="0" w:color="auto"/>
                <w:right w:val="none" w:sz="0" w:space="0" w:color="auto"/>
              </w:divBdr>
            </w:div>
            <w:div w:id="1820464255">
              <w:marLeft w:val="0"/>
              <w:marRight w:val="0"/>
              <w:marTop w:val="0"/>
              <w:marBottom w:val="0"/>
              <w:divBdr>
                <w:top w:val="none" w:sz="0" w:space="0" w:color="auto"/>
                <w:left w:val="none" w:sz="0" w:space="0" w:color="auto"/>
                <w:bottom w:val="none" w:sz="0" w:space="0" w:color="auto"/>
                <w:right w:val="none" w:sz="0" w:space="0" w:color="auto"/>
              </w:divBdr>
            </w:div>
            <w:div w:id="1734045056">
              <w:marLeft w:val="0"/>
              <w:marRight w:val="0"/>
              <w:marTop w:val="0"/>
              <w:marBottom w:val="0"/>
              <w:divBdr>
                <w:top w:val="none" w:sz="0" w:space="0" w:color="auto"/>
                <w:left w:val="none" w:sz="0" w:space="0" w:color="auto"/>
                <w:bottom w:val="none" w:sz="0" w:space="0" w:color="auto"/>
                <w:right w:val="none" w:sz="0" w:space="0" w:color="auto"/>
              </w:divBdr>
            </w:div>
            <w:div w:id="1697193176">
              <w:marLeft w:val="0"/>
              <w:marRight w:val="0"/>
              <w:marTop w:val="0"/>
              <w:marBottom w:val="0"/>
              <w:divBdr>
                <w:top w:val="none" w:sz="0" w:space="0" w:color="auto"/>
                <w:left w:val="none" w:sz="0" w:space="0" w:color="auto"/>
                <w:bottom w:val="none" w:sz="0" w:space="0" w:color="auto"/>
                <w:right w:val="none" w:sz="0" w:space="0" w:color="auto"/>
              </w:divBdr>
            </w:div>
            <w:div w:id="740980864">
              <w:marLeft w:val="0"/>
              <w:marRight w:val="0"/>
              <w:marTop w:val="0"/>
              <w:marBottom w:val="0"/>
              <w:divBdr>
                <w:top w:val="none" w:sz="0" w:space="0" w:color="auto"/>
                <w:left w:val="none" w:sz="0" w:space="0" w:color="auto"/>
                <w:bottom w:val="none" w:sz="0" w:space="0" w:color="auto"/>
                <w:right w:val="none" w:sz="0" w:space="0" w:color="auto"/>
              </w:divBdr>
            </w:div>
            <w:div w:id="1843428413">
              <w:marLeft w:val="0"/>
              <w:marRight w:val="0"/>
              <w:marTop w:val="0"/>
              <w:marBottom w:val="0"/>
              <w:divBdr>
                <w:top w:val="none" w:sz="0" w:space="0" w:color="auto"/>
                <w:left w:val="none" w:sz="0" w:space="0" w:color="auto"/>
                <w:bottom w:val="none" w:sz="0" w:space="0" w:color="auto"/>
                <w:right w:val="none" w:sz="0" w:space="0" w:color="auto"/>
              </w:divBdr>
            </w:div>
            <w:div w:id="1266035919">
              <w:marLeft w:val="0"/>
              <w:marRight w:val="0"/>
              <w:marTop w:val="0"/>
              <w:marBottom w:val="0"/>
              <w:divBdr>
                <w:top w:val="none" w:sz="0" w:space="0" w:color="auto"/>
                <w:left w:val="none" w:sz="0" w:space="0" w:color="auto"/>
                <w:bottom w:val="none" w:sz="0" w:space="0" w:color="auto"/>
                <w:right w:val="none" w:sz="0" w:space="0" w:color="auto"/>
              </w:divBdr>
            </w:div>
            <w:div w:id="174538376">
              <w:marLeft w:val="0"/>
              <w:marRight w:val="0"/>
              <w:marTop w:val="0"/>
              <w:marBottom w:val="0"/>
              <w:divBdr>
                <w:top w:val="none" w:sz="0" w:space="0" w:color="auto"/>
                <w:left w:val="none" w:sz="0" w:space="0" w:color="auto"/>
                <w:bottom w:val="none" w:sz="0" w:space="0" w:color="auto"/>
                <w:right w:val="none" w:sz="0" w:space="0" w:color="auto"/>
              </w:divBdr>
            </w:div>
            <w:div w:id="39793336">
              <w:marLeft w:val="0"/>
              <w:marRight w:val="0"/>
              <w:marTop w:val="0"/>
              <w:marBottom w:val="0"/>
              <w:divBdr>
                <w:top w:val="none" w:sz="0" w:space="0" w:color="auto"/>
                <w:left w:val="none" w:sz="0" w:space="0" w:color="auto"/>
                <w:bottom w:val="none" w:sz="0" w:space="0" w:color="auto"/>
                <w:right w:val="none" w:sz="0" w:space="0" w:color="auto"/>
              </w:divBdr>
            </w:div>
            <w:div w:id="1453984071">
              <w:marLeft w:val="0"/>
              <w:marRight w:val="0"/>
              <w:marTop w:val="0"/>
              <w:marBottom w:val="0"/>
              <w:divBdr>
                <w:top w:val="none" w:sz="0" w:space="0" w:color="auto"/>
                <w:left w:val="none" w:sz="0" w:space="0" w:color="auto"/>
                <w:bottom w:val="none" w:sz="0" w:space="0" w:color="auto"/>
                <w:right w:val="none" w:sz="0" w:space="0" w:color="auto"/>
              </w:divBdr>
            </w:div>
            <w:div w:id="1932426936">
              <w:marLeft w:val="0"/>
              <w:marRight w:val="0"/>
              <w:marTop w:val="0"/>
              <w:marBottom w:val="0"/>
              <w:divBdr>
                <w:top w:val="none" w:sz="0" w:space="0" w:color="auto"/>
                <w:left w:val="none" w:sz="0" w:space="0" w:color="auto"/>
                <w:bottom w:val="none" w:sz="0" w:space="0" w:color="auto"/>
                <w:right w:val="none" w:sz="0" w:space="0" w:color="auto"/>
              </w:divBdr>
            </w:div>
            <w:div w:id="24176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944383">
      <w:bodyDiv w:val="1"/>
      <w:marLeft w:val="0"/>
      <w:marRight w:val="0"/>
      <w:marTop w:val="0"/>
      <w:marBottom w:val="0"/>
      <w:divBdr>
        <w:top w:val="none" w:sz="0" w:space="0" w:color="auto"/>
        <w:left w:val="none" w:sz="0" w:space="0" w:color="auto"/>
        <w:bottom w:val="none" w:sz="0" w:space="0" w:color="auto"/>
        <w:right w:val="none" w:sz="0" w:space="0" w:color="auto"/>
      </w:divBdr>
    </w:div>
    <w:div w:id="942304463">
      <w:bodyDiv w:val="1"/>
      <w:marLeft w:val="0"/>
      <w:marRight w:val="0"/>
      <w:marTop w:val="0"/>
      <w:marBottom w:val="0"/>
      <w:divBdr>
        <w:top w:val="none" w:sz="0" w:space="0" w:color="auto"/>
        <w:left w:val="none" w:sz="0" w:space="0" w:color="auto"/>
        <w:bottom w:val="none" w:sz="0" w:space="0" w:color="auto"/>
        <w:right w:val="none" w:sz="0" w:space="0" w:color="auto"/>
      </w:divBdr>
    </w:div>
    <w:div w:id="1016734640">
      <w:bodyDiv w:val="1"/>
      <w:marLeft w:val="0"/>
      <w:marRight w:val="0"/>
      <w:marTop w:val="0"/>
      <w:marBottom w:val="0"/>
      <w:divBdr>
        <w:top w:val="none" w:sz="0" w:space="0" w:color="auto"/>
        <w:left w:val="none" w:sz="0" w:space="0" w:color="auto"/>
        <w:bottom w:val="none" w:sz="0" w:space="0" w:color="auto"/>
        <w:right w:val="none" w:sz="0" w:space="0" w:color="auto"/>
      </w:divBdr>
      <w:divsChild>
        <w:div w:id="1827822516">
          <w:marLeft w:val="0"/>
          <w:marRight w:val="0"/>
          <w:marTop w:val="0"/>
          <w:marBottom w:val="0"/>
          <w:divBdr>
            <w:top w:val="none" w:sz="0" w:space="0" w:color="auto"/>
            <w:left w:val="none" w:sz="0" w:space="0" w:color="auto"/>
            <w:bottom w:val="none" w:sz="0" w:space="0" w:color="auto"/>
            <w:right w:val="none" w:sz="0" w:space="0" w:color="auto"/>
          </w:divBdr>
          <w:divsChild>
            <w:div w:id="433283339">
              <w:marLeft w:val="0"/>
              <w:marRight w:val="0"/>
              <w:marTop w:val="0"/>
              <w:marBottom w:val="0"/>
              <w:divBdr>
                <w:top w:val="none" w:sz="0" w:space="0" w:color="auto"/>
                <w:left w:val="none" w:sz="0" w:space="0" w:color="auto"/>
                <w:bottom w:val="none" w:sz="0" w:space="0" w:color="auto"/>
                <w:right w:val="none" w:sz="0" w:space="0" w:color="auto"/>
              </w:divBdr>
            </w:div>
            <w:div w:id="2004815243">
              <w:marLeft w:val="0"/>
              <w:marRight w:val="0"/>
              <w:marTop w:val="0"/>
              <w:marBottom w:val="0"/>
              <w:divBdr>
                <w:top w:val="none" w:sz="0" w:space="0" w:color="auto"/>
                <w:left w:val="none" w:sz="0" w:space="0" w:color="auto"/>
                <w:bottom w:val="none" w:sz="0" w:space="0" w:color="auto"/>
                <w:right w:val="none" w:sz="0" w:space="0" w:color="auto"/>
              </w:divBdr>
            </w:div>
            <w:div w:id="665059698">
              <w:marLeft w:val="0"/>
              <w:marRight w:val="0"/>
              <w:marTop w:val="0"/>
              <w:marBottom w:val="0"/>
              <w:divBdr>
                <w:top w:val="none" w:sz="0" w:space="0" w:color="auto"/>
                <w:left w:val="none" w:sz="0" w:space="0" w:color="auto"/>
                <w:bottom w:val="none" w:sz="0" w:space="0" w:color="auto"/>
                <w:right w:val="none" w:sz="0" w:space="0" w:color="auto"/>
              </w:divBdr>
            </w:div>
            <w:div w:id="66609096">
              <w:marLeft w:val="0"/>
              <w:marRight w:val="0"/>
              <w:marTop w:val="0"/>
              <w:marBottom w:val="0"/>
              <w:divBdr>
                <w:top w:val="none" w:sz="0" w:space="0" w:color="auto"/>
                <w:left w:val="none" w:sz="0" w:space="0" w:color="auto"/>
                <w:bottom w:val="none" w:sz="0" w:space="0" w:color="auto"/>
                <w:right w:val="none" w:sz="0" w:space="0" w:color="auto"/>
              </w:divBdr>
            </w:div>
            <w:div w:id="763109468">
              <w:marLeft w:val="0"/>
              <w:marRight w:val="0"/>
              <w:marTop w:val="0"/>
              <w:marBottom w:val="0"/>
              <w:divBdr>
                <w:top w:val="none" w:sz="0" w:space="0" w:color="auto"/>
                <w:left w:val="none" w:sz="0" w:space="0" w:color="auto"/>
                <w:bottom w:val="none" w:sz="0" w:space="0" w:color="auto"/>
                <w:right w:val="none" w:sz="0" w:space="0" w:color="auto"/>
              </w:divBdr>
            </w:div>
            <w:div w:id="1849559313">
              <w:marLeft w:val="0"/>
              <w:marRight w:val="0"/>
              <w:marTop w:val="0"/>
              <w:marBottom w:val="0"/>
              <w:divBdr>
                <w:top w:val="none" w:sz="0" w:space="0" w:color="auto"/>
                <w:left w:val="none" w:sz="0" w:space="0" w:color="auto"/>
                <w:bottom w:val="none" w:sz="0" w:space="0" w:color="auto"/>
                <w:right w:val="none" w:sz="0" w:space="0" w:color="auto"/>
              </w:divBdr>
            </w:div>
            <w:div w:id="1304458094">
              <w:marLeft w:val="0"/>
              <w:marRight w:val="0"/>
              <w:marTop w:val="0"/>
              <w:marBottom w:val="0"/>
              <w:divBdr>
                <w:top w:val="none" w:sz="0" w:space="0" w:color="auto"/>
                <w:left w:val="none" w:sz="0" w:space="0" w:color="auto"/>
                <w:bottom w:val="none" w:sz="0" w:space="0" w:color="auto"/>
                <w:right w:val="none" w:sz="0" w:space="0" w:color="auto"/>
              </w:divBdr>
            </w:div>
            <w:div w:id="1689985602">
              <w:marLeft w:val="0"/>
              <w:marRight w:val="0"/>
              <w:marTop w:val="0"/>
              <w:marBottom w:val="0"/>
              <w:divBdr>
                <w:top w:val="none" w:sz="0" w:space="0" w:color="auto"/>
                <w:left w:val="none" w:sz="0" w:space="0" w:color="auto"/>
                <w:bottom w:val="none" w:sz="0" w:space="0" w:color="auto"/>
                <w:right w:val="none" w:sz="0" w:space="0" w:color="auto"/>
              </w:divBdr>
            </w:div>
            <w:div w:id="1567179251">
              <w:marLeft w:val="0"/>
              <w:marRight w:val="0"/>
              <w:marTop w:val="0"/>
              <w:marBottom w:val="0"/>
              <w:divBdr>
                <w:top w:val="none" w:sz="0" w:space="0" w:color="auto"/>
                <w:left w:val="none" w:sz="0" w:space="0" w:color="auto"/>
                <w:bottom w:val="none" w:sz="0" w:space="0" w:color="auto"/>
                <w:right w:val="none" w:sz="0" w:space="0" w:color="auto"/>
              </w:divBdr>
            </w:div>
            <w:div w:id="513155124">
              <w:marLeft w:val="0"/>
              <w:marRight w:val="0"/>
              <w:marTop w:val="0"/>
              <w:marBottom w:val="0"/>
              <w:divBdr>
                <w:top w:val="none" w:sz="0" w:space="0" w:color="auto"/>
                <w:left w:val="none" w:sz="0" w:space="0" w:color="auto"/>
                <w:bottom w:val="none" w:sz="0" w:space="0" w:color="auto"/>
                <w:right w:val="none" w:sz="0" w:space="0" w:color="auto"/>
              </w:divBdr>
            </w:div>
            <w:div w:id="1984576043">
              <w:marLeft w:val="0"/>
              <w:marRight w:val="0"/>
              <w:marTop w:val="0"/>
              <w:marBottom w:val="0"/>
              <w:divBdr>
                <w:top w:val="none" w:sz="0" w:space="0" w:color="auto"/>
                <w:left w:val="none" w:sz="0" w:space="0" w:color="auto"/>
                <w:bottom w:val="none" w:sz="0" w:space="0" w:color="auto"/>
                <w:right w:val="none" w:sz="0" w:space="0" w:color="auto"/>
              </w:divBdr>
            </w:div>
            <w:div w:id="289943332">
              <w:marLeft w:val="0"/>
              <w:marRight w:val="0"/>
              <w:marTop w:val="0"/>
              <w:marBottom w:val="0"/>
              <w:divBdr>
                <w:top w:val="none" w:sz="0" w:space="0" w:color="auto"/>
                <w:left w:val="none" w:sz="0" w:space="0" w:color="auto"/>
                <w:bottom w:val="none" w:sz="0" w:space="0" w:color="auto"/>
                <w:right w:val="none" w:sz="0" w:space="0" w:color="auto"/>
              </w:divBdr>
            </w:div>
            <w:div w:id="14037287">
              <w:marLeft w:val="0"/>
              <w:marRight w:val="0"/>
              <w:marTop w:val="0"/>
              <w:marBottom w:val="0"/>
              <w:divBdr>
                <w:top w:val="none" w:sz="0" w:space="0" w:color="auto"/>
                <w:left w:val="none" w:sz="0" w:space="0" w:color="auto"/>
                <w:bottom w:val="none" w:sz="0" w:space="0" w:color="auto"/>
                <w:right w:val="none" w:sz="0" w:space="0" w:color="auto"/>
              </w:divBdr>
            </w:div>
            <w:div w:id="757410570">
              <w:marLeft w:val="0"/>
              <w:marRight w:val="0"/>
              <w:marTop w:val="0"/>
              <w:marBottom w:val="0"/>
              <w:divBdr>
                <w:top w:val="none" w:sz="0" w:space="0" w:color="auto"/>
                <w:left w:val="none" w:sz="0" w:space="0" w:color="auto"/>
                <w:bottom w:val="none" w:sz="0" w:space="0" w:color="auto"/>
                <w:right w:val="none" w:sz="0" w:space="0" w:color="auto"/>
              </w:divBdr>
            </w:div>
            <w:div w:id="796410164">
              <w:marLeft w:val="0"/>
              <w:marRight w:val="0"/>
              <w:marTop w:val="0"/>
              <w:marBottom w:val="0"/>
              <w:divBdr>
                <w:top w:val="none" w:sz="0" w:space="0" w:color="auto"/>
                <w:left w:val="none" w:sz="0" w:space="0" w:color="auto"/>
                <w:bottom w:val="none" w:sz="0" w:space="0" w:color="auto"/>
                <w:right w:val="none" w:sz="0" w:space="0" w:color="auto"/>
              </w:divBdr>
            </w:div>
            <w:div w:id="2095858152">
              <w:marLeft w:val="0"/>
              <w:marRight w:val="0"/>
              <w:marTop w:val="0"/>
              <w:marBottom w:val="0"/>
              <w:divBdr>
                <w:top w:val="none" w:sz="0" w:space="0" w:color="auto"/>
                <w:left w:val="none" w:sz="0" w:space="0" w:color="auto"/>
                <w:bottom w:val="none" w:sz="0" w:space="0" w:color="auto"/>
                <w:right w:val="none" w:sz="0" w:space="0" w:color="auto"/>
              </w:divBdr>
            </w:div>
            <w:div w:id="1882786520">
              <w:marLeft w:val="0"/>
              <w:marRight w:val="0"/>
              <w:marTop w:val="0"/>
              <w:marBottom w:val="0"/>
              <w:divBdr>
                <w:top w:val="none" w:sz="0" w:space="0" w:color="auto"/>
                <w:left w:val="none" w:sz="0" w:space="0" w:color="auto"/>
                <w:bottom w:val="none" w:sz="0" w:space="0" w:color="auto"/>
                <w:right w:val="none" w:sz="0" w:space="0" w:color="auto"/>
              </w:divBdr>
            </w:div>
            <w:div w:id="339427740">
              <w:marLeft w:val="0"/>
              <w:marRight w:val="0"/>
              <w:marTop w:val="0"/>
              <w:marBottom w:val="0"/>
              <w:divBdr>
                <w:top w:val="none" w:sz="0" w:space="0" w:color="auto"/>
                <w:left w:val="none" w:sz="0" w:space="0" w:color="auto"/>
                <w:bottom w:val="none" w:sz="0" w:space="0" w:color="auto"/>
                <w:right w:val="none" w:sz="0" w:space="0" w:color="auto"/>
              </w:divBdr>
            </w:div>
            <w:div w:id="620454245">
              <w:marLeft w:val="0"/>
              <w:marRight w:val="0"/>
              <w:marTop w:val="0"/>
              <w:marBottom w:val="0"/>
              <w:divBdr>
                <w:top w:val="none" w:sz="0" w:space="0" w:color="auto"/>
                <w:left w:val="none" w:sz="0" w:space="0" w:color="auto"/>
                <w:bottom w:val="none" w:sz="0" w:space="0" w:color="auto"/>
                <w:right w:val="none" w:sz="0" w:space="0" w:color="auto"/>
              </w:divBdr>
            </w:div>
            <w:div w:id="386415636">
              <w:marLeft w:val="0"/>
              <w:marRight w:val="0"/>
              <w:marTop w:val="0"/>
              <w:marBottom w:val="0"/>
              <w:divBdr>
                <w:top w:val="none" w:sz="0" w:space="0" w:color="auto"/>
                <w:left w:val="none" w:sz="0" w:space="0" w:color="auto"/>
                <w:bottom w:val="none" w:sz="0" w:space="0" w:color="auto"/>
                <w:right w:val="none" w:sz="0" w:space="0" w:color="auto"/>
              </w:divBdr>
            </w:div>
            <w:div w:id="1777363500">
              <w:marLeft w:val="0"/>
              <w:marRight w:val="0"/>
              <w:marTop w:val="0"/>
              <w:marBottom w:val="0"/>
              <w:divBdr>
                <w:top w:val="none" w:sz="0" w:space="0" w:color="auto"/>
                <w:left w:val="none" w:sz="0" w:space="0" w:color="auto"/>
                <w:bottom w:val="none" w:sz="0" w:space="0" w:color="auto"/>
                <w:right w:val="none" w:sz="0" w:space="0" w:color="auto"/>
              </w:divBdr>
            </w:div>
            <w:div w:id="937174346">
              <w:marLeft w:val="0"/>
              <w:marRight w:val="0"/>
              <w:marTop w:val="0"/>
              <w:marBottom w:val="0"/>
              <w:divBdr>
                <w:top w:val="none" w:sz="0" w:space="0" w:color="auto"/>
                <w:left w:val="none" w:sz="0" w:space="0" w:color="auto"/>
                <w:bottom w:val="none" w:sz="0" w:space="0" w:color="auto"/>
                <w:right w:val="none" w:sz="0" w:space="0" w:color="auto"/>
              </w:divBdr>
            </w:div>
            <w:div w:id="694965471">
              <w:marLeft w:val="0"/>
              <w:marRight w:val="0"/>
              <w:marTop w:val="0"/>
              <w:marBottom w:val="0"/>
              <w:divBdr>
                <w:top w:val="none" w:sz="0" w:space="0" w:color="auto"/>
                <w:left w:val="none" w:sz="0" w:space="0" w:color="auto"/>
                <w:bottom w:val="none" w:sz="0" w:space="0" w:color="auto"/>
                <w:right w:val="none" w:sz="0" w:space="0" w:color="auto"/>
              </w:divBdr>
            </w:div>
            <w:div w:id="357776801">
              <w:marLeft w:val="0"/>
              <w:marRight w:val="0"/>
              <w:marTop w:val="0"/>
              <w:marBottom w:val="0"/>
              <w:divBdr>
                <w:top w:val="none" w:sz="0" w:space="0" w:color="auto"/>
                <w:left w:val="none" w:sz="0" w:space="0" w:color="auto"/>
                <w:bottom w:val="none" w:sz="0" w:space="0" w:color="auto"/>
                <w:right w:val="none" w:sz="0" w:space="0" w:color="auto"/>
              </w:divBdr>
            </w:div>
            <w:div w:id="1547983872">
              <w:marLeft w:val="0"/>
              <w:marRight w:val="0"/>
              <w:marTop w:val="0"/>
              <w:marBottom w:val="0"/>
              <w:divBdr>
                <w:top w:val="none" w:sz="0" w:space="0" w:color="auto"/>
                <w:left w:val="none" w:sz="0" w:space="0" w:color="auto"/>
                <w:bottom w:val="none" w:sz="0" w:space="0" w:color="auto"/>
                <w:right w:val="none" w:sz="0" w:space="0" w:color="auto"/>
              </w:divBdr>
            </w:div>
            <w:div w:id="369381720">
              <w:marLeft w:val="0"/>
              <w:marRight w:val="0"/>
              <w:marTop w:val="0"/>
              <w:marBottom w:val="0"/>
              <w:divBdr>
                <w:top w:val="none" w:sz="0" w:space="0" w:color="auto"/>
                <w:left w:val="none" w:sz="0" w:space="0" w:color="auto"/>
                <w:bottom w:val="none" w:sz="0" w:space="0" w:color="auto"/>
                <w:right w:val="none" w:sz="0" w:space="0" w:color="auto"/>
              </w:divBdr>
            </w:div>
            <w:div w:id="1221212261">
              <w:marLeft w:val="0"/>
              <w:marRight w:val="0"/>
              <w:marTop w:val="0"/>
              <w:marBottom w:val="0"/>
              <w:divBdr>
                <w:top w:val="none" w:sz="0" w:space="0" w:color="auto"/>
                <w:left w:val="none" w:sz="0" w:space="0" w:color="auto"/>
                <w:bottom w:val="none" w:sz="0" w:space="0" w:color="auto"/>
                <w:right w:val="none" w:sz="0" w:space="0" w:color="auto"/>
              </w:divBdr>
            </w:div>
            <w:div w:id="369380748">
              <w:marLeft w:val="0"/>
              <w:marRight w:val="0"/>
              <w:marTop w:val="0"/>
              <w:marBottom w:val="0"/>
              <w:divBdr>
                <w:top w:val="none" w:sz="0" w:space="0" w:color="auto"/>
                <w:left w:val="none" w:sz="0" w:space="0" w:color="auto"/>
                <w:bottom w:val="none" w:sz="0" w:space="0" w:color="auto"/>
                <w:right w:val="none" w:sz="0" w:space="0" w:color="auto"/>
              </w:divBdr>
            </w:div>
            <w:div w:id="621115657">
              <w:marLeft w:val="0"/>
              <w:marRight w:val="0"/>
              <w:marTop w:val="0"/>
              <w:marBottom w:val="0"/>
              <w:divBdr>
                <w:top w:val="none" w:sz="0" w:space="0" w:color="auto"/>
                <w:left w:val="none" w:sz="0" w:space="0" w:color="auto"/>
                <w:bottom w:val="none" w:sz="0" w:space="0" w:color="auto"/>
                <w:right w:val="none" w:sz="0" w:space="0" w:color="auto"/>
              </w:divBdr>
            </w:div>
            <w:div w:id="1893879327">
              <w:marLeft w:val="0"/>
              <w:marRight w:val="0"/>
              <w:marTop w:val="0"/>
              <w:marBottom w:val="0"/>
              <w:divBdr>
                <w:top w:val="none" w:sz="0" w:space="0" w:color="auto"/>
                <w:left w:val="none" w:sz="0" w:space="0" w:color="auto"/>
                <w:bottom w:val="none" w:sz="0" w:space="0" w:color="auto"/>
                <w:right w:val="none" w:sz="0" w:space="0" w:color="auto"/>
              </w:divBdr>
            </w:div>
            <w:div w:id="324749478">
              <w:marLeft w:val="0"/>
              <w:marRight w:val="0"/>
              <w:marTop w:val="0"/>
              <w:marBottom w:val="0"/>
              <w:divBdr>
                <w:top w:val="none" w:sz="0" w:space="0" w:color="auto"/>
                <w:left w:val="none" w:sz="0" w:space="0" w:color="auto"/>
                <w:bottom w:val="none" w:sz="0" w:space="0" w:color="auto"/>
                <w:right w:val="none" w:sz="0" w:space="0" w:color="auto"/>
              </w:divBdr>
            </w:div>
            <w:div w:id="652636864">
              <w:marLeft w:val="0"/>
              <w:marRight w:val="0"/>
              <w:marTop w:val="0"/>
              <w:marBottom w:val="0"/>
              <w:divBdr>
                <w:top w:val="none" w:sz="0" w:space="0" w:color="auto"/>
                <w:left w:val="none" w:sz="0" w:space="0" w:color="auto"/>
                <w:bottom w:val="none" w:sz="0" w:space="0" w:color="auto"/>
                <w:right w:val="none" w:sz="0" w:space="0" w:color="auto"/>
              </w:divBdr>
            </w:div>
            <w:div w:id="1620914778">
              <w:marLeft w:val="0"/>
              <w:marRight w:val="0"/>
              <w:marTop w:val="0"/>
              <w:marBottom w:val="0"/>
              <w:divBdr>
                <w:top w:val="none" w:sz="0" w:space="0" w:color="auto"/>
                <w:left w:val="none" w:sz="0" w:space="0" w:color="auto"/>
                <w:bottom w:val="none" w:sz="0" w:space="0" w:color="auto"/>
                <w:right w:val="none" w:sz="0" w:space="0" w:color="auto"/>
              </w:divBdr>
            </w:div>
            <w:div w:id="770854706">
              <w:marLeft w:val="0"/>
              <w:marRight w:val="0"/>
              <w:marTop w:val="0"/>
              <w:marBottom w:val="0"/>
              <w:divBdr>
                <w:top w:val="none" w:sz="0" w:space="0" w:color="auto"/>
                <w:left w:val="none" w:sz="0" w:space="0" w:color="auto"/>
                <w:bottom w:val="none" w:sz="0" w:space="0" w:color="auto"/>
                <w:right w:val="none" w:sz="0" w:space="0" w:color="auto"/>
              </w:divBdr>
            </w:div>
            <w:div w:id="1126118694">
              <w:marLeft w:val="0"/>
              <w:marRight w:val="0"/>
              <w:marTop w:val="0"/>
              <w:marBottom w:val="0"/>
              <w:divBdr>
                <w:top w:val="none" w:sz="0" w:space="0" w:color="auto"/>
                <w:left w:val="none" w:sz="0" w:space="0" w:color="auto"/>
                <w:bottom w:val="none" w:sz="0" w:space="0" w:color="auto"/>
                <w:right w:val="none" w:sz="0" w:space="0" w:color="auto"/>
              </w:divBdr>
            </w:div>
            <w:div w:id="401416396">
              <w:marLeft w:val="0"/>
              <w:marRight w:val="0"/>
              <w:marTop w:val="0"/>
              <w:marBottom w:val="0"/>
              <w:divBdr>
                <w:top w:val="none" w:sz="0" w:space="0" w:color="auto"/>
                <w:left w:val="none" w:sz="0" w:space="0" w:color="auto"/>
                <w:bottom w:val="none" w:sz="0" w:space="0" w:color="auto"/>
                <w:right w:val="none" w:sz="0" w:space="0" w:color="auto"/>
              </w:divBdr>
            </w:div>
            <w:div w:id="1219249573">
              <w:marLeft w:val="0"/>
              <w:marRight w:val="0"/>
              <w:marTop w:val="0"/>
              <w:marBottom w:val="0"/>
              <w:divBdr>
                <w:top w:val="none" w:sz="0" w:space="0" w:color="auto"/>
                <w:left w:val="none" w:sz="0" w:space="0" w:color="auto"/>
                <w:bottom w:val="none" w:sz="0" w:space="0" w:color="auto"/>
                <w:right w:val="none" w:sz="0" w:space="0" w:color="auto"/>
              </w:divBdr>
            </w:div>
            <w:div w:id="2002005613">
              <w:marLeft w:val="0"/>
              <w:marRight w:val="0"/>
              <w:marTop w:val="0"/>
              <w:marBottom w:val="0"/>
              <w:divBdr>
                <w:top w:val="none" w:sz="0" w:space="0" w:color="auto"/>
                <w:left w:val="none" w:sz="0" w:space="0" w:color="auto"/>
                <w:bottom w:val="none" w:sz="0" w:space="0" w:color="auto"/>
                <w:right w:val="none" w:sz="0" w:space="0" w:color="auto"/>
              </w:divBdr>
            </w:div>
            <w:div w:id="524562899">
              <w:marLeft w:val="0"/>
              <w:marRight w:val="0"/>
              <w:marTop w:val="0"/>
              <w:marBottom w:val="0"/>
              <w:divBdr>
                <w:top w:val="none" w:sz="0" w:space="0" w:color="auto"/>
                <w:left w:val="none" w:sz="0" w:space="0" w:color="auto"/>
                <w:bottom w:val="none" w:sz="0" w:space="0" w:color="auto"/>
                <w:right w:val="none" w:sz="0" w:space="0" w:color="auto"/>
              </w:divBdr>
            </w:div>
            <w:div w:id="58553109">
              <w:marLeft w:val="0"/>
              <w:marRight w:val="0"/>
              <w:marTop w:val="0"/>
              <w:marBottom w:val="0"/>
              <w:divBdr>
                <w:top w:val="none" w:sz="0" w:space="0" w:color="auto"/>
                <w:left w:val="none" w:sz="0" w:space="0" w:color="auto"/>
                <w:bottom w:val="none" w:sz="0" w:space="0" w:color="auto"/>
                <w:right w:val="none" w:sz="0" w:space="0" w:color="auto"/>
              </w:divBdr>
            </w:div>
            <w:div w:id="356734588">
              <w:marLeft w:val="0"/>
              <w:marRight w:val="0"/>
              <w:marTop w:val="0"/>
              <w:marBottom w:val="0"/>
              <w:divBdr>
                <w:top w:val="none" w:sz="0" w:space="0" w:color="auto"/>
                <w:left w:val="none" w:sz="0" w:space="0" w:color="auto"/>
                <w:bottom w:val="none" w:sz="0" w:space="0" w:color="auto"/>
                <w:right w:val="none" w:sz="0" w:space="0" w:color="auto"/>
              </w:divBdr>
            </w:div>
            <w:div w:id="1752701126">
              <w:marLeft w:val="0"/>
              <w:marRight w:val="0"/>
              <w:marTop w:val="0"/>
              <w:marBottom w:val="0"/>
              <w:divBdr>
                <w:top w:val="none" w:sz="0" w:space="0" w:color="auto"/>
                <w:left w:val="none" w:sz="0" w:space="0" w:color="auto"/>
                <w:bottom w:val="none" w:sz="0" w:space="0" w:color="auto"/>
                <w:right w:val="none" w:sz="0" w:space="0" w:color="auto"/>
              </w:divBdr>
            </w:div>
            <w:div w:id="1829054715">
              <w:marLeft w:val="0"/>
              <w:marRight w:val="0"/>
              <w:marTop w:val="0"/>
              <w:marBottom w:val="0"/>
              <w:divBdr>
                <w:top w:val="none" w:sz="0" w:space="0" w:color="auto"/>
                <w:left w:val="none" w:sz="0" w:space="0" w:color="auto"/>
                <w:bottom w:val="none" w:sz="0" w:space="0" w:color="auto"/>
                <w:right w:val="none" w:sz="0" w:space="0" w:color="auto"/>
              </w:divBdr>
            </w:div>
            <w:div w:id="739668690">
              <w:marLeft w:val="0"/>
              <w:marRight w:val="0"/>
              <w:marTop w:val="0"/>
              <w:marBottom w:val="0"/>
              <w:divBdr>
                <w:top w:val="none" w:sz="0" w:space="0" w:color="auto"/>
                <w:left w:val="none" w:sz="0" w:space="0" w:color="auto"/>
                <w:bottom w:val="none" w:sz="0" w:space="0" w:color="auto"/>
                <w:right w:val="none" w:sz="0" w:space="0" w:color="auto"/>
              </w:divBdr>
            </w:div>
            <w:div w:id="172182442">
              <w:marLeft w:val="0"/>
              <w:marRight w:val="0"/>
              <w:marTop w:val="0"/>
              <w:marBottom w:val="0"/>
              <w:divBdr>
                <w:top w:val="none" w:sz="0" w:space="0" w:color="auto"/>
                <w:left w:val="none" w:sz="0" w:space="0" w:color="auto"/>
                <w:bottom w:val="none" w:sz="0" w:space="0" w:color="auto"/>
                <w:right w:val="none" w:sz="0" w:space="0" w:color="auto"/>
              </w:divBdr>
            </w:div>
            <w:div w:id="1617365361">
              <w:marLeft w:val="0"/>
              <w:marRight w:val="0"/>
              <w:marTop w:val="0"/>
              <w:marBottom w:val="0"/>
              <w:divBdr>
                <w:top w:val="none" w:sz="0" w:space="0" w:color="auto"/>
                <w:left w:val="none" w:sz="0" w:space="0" w:color="auto"/>
                <w:bottom w:val="none" w:sz="0" w:space="0" w:color="auto"/>
                <w:right w:val="none" w:sz="0" w:space="0" w:color="auto"/>
              </w:divBdr>
            </w:div>
            <w:div w:id="835077254">
              <w:marLeft w:val="0"/>
              <w:marRight w:val="0"/>
              <w:marTop w:val="0"/>
              <w:marBottom w:val="0"/>
              <w:divBdr>
                <w:top w:val="none" w:sz="0" w:space="0" w:color="auto"/>
                <w:left w:val="none" w:sz="0" w:space="0" w:color="auto"/>
                <w:bottom w:val="none" w:sz="0" w:space="0" w:color="auto"/>
                <w:right w:val="none" w:sz="0" w:space="0" w:color="auto"/>
              </w:divBdr>
            </w:div>
            <w:div w:id="1400784469">
              <w:marLeft w:val="0"/>
              <w:marRight w:val="0"/>
              <w:marTop w:val="0"/>
              <w:marBottom w:val="0"/>
              <w:divBdr>
                <w:top w:val="none" w:sz="0" w:space="0" w:color="auto"/>
                <w:left w:val="none" w:sz="0" w:space="0" w:color="auto"/>
                <w:bottom w:val="none" w:sz="0" w:space="0" w:color="auto"/>
                <w:right w:val="none" w:sz="0" w:space="0" w:color="auto"/>
              </w:divBdr>
            </w:div>
            <w:div w:id="1268347988">
              <w:marLeft w:val="0"/>
              <w:marRight w:val="0"/>
              <w:marTop w:val="0"/>
              <w:marBottom w:val="0"/>
              <w:divBdr>
                <w:top w:val="none" w:sz="0" w:space="0" w:color="auto"/>
                <w:left w:val="none" w:sz="0" w:space="0" w:color="auto"/>
                <w:bottom w:val="none" w:sz="0" w:space="0" w:color="auto"/>
                <w:right w:val="none" w:sz="0" w:space="0" w:color="auto"/>
              </w:divBdr>
            </w:div>
            <w:div w:id="1472678039">
              <w:marLeft w:val="0"/>
              <w:marRight w:val="0"/>
              <w:marTop w:val="0"/>
              <w:marBottom w:val="0"/>
              <w:divBdr>
                <w:top w:val="none" w:sz="0" w:space="0" w:color="auto"/>
                <w:left w:val="none" w:sz="0" w:space="0" w:color="auto"/>
                <w:bottom w:val="none" w:sz="0" w:space="0" w:color="auto"/>
                <w:right w:val="none" w:sz="0" w:space="0" w:color="auto"/>
              </w:divBdr>
            </w:div>
            <w:div w:id="1955817898">
              <w:marLeft w:val="0"/>
              <w:marRight w:val="0"/>
              <w:marTop w:val="0"/>
              <w:marBottom w:val="0"/>
              <w:divBdr>
                <w:top w:val="none" w:sz="0" w:space="0" w:color="auto"/>
                <w:left w:val="none" w:sz="0" w:space="0" w:color="auto"/>
                <w:bottom w:val="none" w:sz="0" w:space="0" w:color="auto"/>
                <w:right w:val="none" w:sz="0" w:space="0" w:color="auto"/>
              </w:divBdr>
            </w:div>
            <w:div w:id="1183281392">
              <w:marLeft w:val="0"/>
              <w:marRight w:val="0"/>
              <w:marTop w:val="0"/>
              <w:marBottom w:val="0"/>
              <w:divBdr>
                <w:top w:val="none" w:sz="0" w:space="0" w:color="auto"/>
                <w:left w:val="none" w:sz="0" w:space="0" w:color="auto"/>
                <w:bottom w:val="none" w:sz="0" w:space="0" w:color="auto"/>
                <w:right w:val="none" w:sz="0" w:space="0" w:color="auto"/>
              </w:divBdr>
            </w:div>
            <w:div w:id="1435973481">
              <w:marLeft w:val="0"/>
              <w:marRight w:val="0"/>
              <w:marTop w:val="0"/>
              <w:marBottom w:val="0"/>
              <w:divBdr>
                <w:top w:val="none" w:sz="0" w:space="0" w:color="auto"/>
                <w:left w:val="none" w:sz="0" w:space="0" w:color="auto"/>
                <w:bottom w:val="none" w:sz="0" w:space="0" w:color="auto"/>
                <w:right w:val="none" w:sz="0" w:space="0" w:color="auto"/>
              </w:divBdr>
            </w:div>
            <w:div w:id="1597710727">
              <w:marLeft w:val="0"/>
              <w:marRight w:val="0"/>
              <w:marTop w:val="0"/>
              <w:marBottom w:val="0"/>
              <w:divBdr>
                <w:top w:val="none" w:sz="0" w:space="0" w:color="auto"/>
                <w:left w:val="none" w:sz="0" w:space="0" w:color="auto"/>
                <w:bottom w:val="none" w:sz="0" w:space="0" w:color="auto"/>
                <w:right w:val="none" w:sz="0" w:space="0" w:color="auto"/>
              </w:divBdr>
            </w:div>
            <w:div w:id="1143044155">
              <w:marLeft w:val="0"/>
              <w:marRight w:val="0"/>
              <w:marTop w:val="0"/>
              <w:marBottom w:val="0"/>
              <w:divBdr>
                <w:top w:val="none" w:sz="0" w:space="0" w:color="auto"/>
                <w:left w:val="none" w:sz="0" w:space="0" w:color="auto"/>
                <w:bottom w:val="none" w:sz="0" w:space="0" w:color="auto"/>
                <w:right w:val="none" w:sz="0" w:space="0" w:color="auto"/>
              </w:divBdr>
            </w:div>
            <w:div w:id="686062146">
              <w:marLeft w:val="0"/>
              <w:marRight w:val="0"/>
              <w:marTop w:val="0"/>
              <w:marBottom w:val="0"/>
              <w:divBdr>
                <w:top w:val="none" w:sz="0" w:space="0" w:color="auto"/>
                <w:left w:val="none" w:sz="0" w:space="0" w:color="auto"/>
                <w:bottom w:val="none" w:sz="0" w:space="0" w:color="auto"/>
                <w:right w:val="none" w:sz="0" w:space="0" w:color="auto"/>
              </w:divBdr>
            </w:div>
            <w:div w:id="1741755293">
              <w:marLeft w:val="0"/>
              <w:marRight w:val="0"/>
              <w:marTop w:val="0"/>
              <w:marBottom w:val="0"/>
              <w:divBdr>
                <w:top w:val="none" w:sz="0" w:space="0" w:color="auto"/>
                <w:left w:val="none" w:sz="0" w:space="0" w:color="auto"/>
                <w:bottom w:val="none" w:sz="0" w:space="0" w:color="auto"/>
                <w:right w:val="none" w:sz="0" w:space="0" w:color="auto"/>
              </w:divBdr>
            </w:div>
            <w:div w:id="215967914">
              <w:marLeft w:val="0"/>
              <w:marRight w:val="0"/>
              <w:marTop w:val="0"/>
              <w:marBottom w:val="0"/>
              <w:divBdr>
                <w:top w:val="none" w:sz="0" w:space="0" w:color="auto"/>
                <w:left w:val="none" w:sz="0" w:space="0" w:color="auto"/>
                <w:bottom w:val="none" w:sz="0" w:space="0" w:color="auto"/>
                <w:right w:val="none" w:sz="0" w:space="0" w:color="auto"/>
              </w:divBdr>
            </w:div>
            <w:div w:id="1525748103">
              <w:marLeft w:val="0"/>
              <w:marRight w:val="0"/>
              <w:marTop w:val="0"/>
              <w:marBottom w:val="0"/>
              <w:divBdr>
                <w:top w:val="none" w:sz="0" w:space="0" w:color="auto"/>
                <w:left w:val="none" w:sz="0" w:space="0" w:color="auto"/>
                <w:bottom w:val="none" w:sz="0" w:space="0" w:color="auto"/>
                <w:right w:val="none" w:sz="0" w:space="0" w:color="auto"/>
              </w:divBdr>
            </w:div>
            <w:div w:id="2046368070">
              <w:marLeft w:val="0"/>
              <w:marRight w:val="0"/>
              <w:marTop w:val="0"/>
              <w:marBottom w:val="0"/>
              <w:divBdr>
                <w:top w:val="none" w:sz="0" w:space="0" w:color="auto"/>
                <w:left w:val="none" w:sz="0" w:space="0" w:color="auto"/>
                <w:bottom w:val="none" w:sz="0" w:space="0" w:color="auto"/>
                <w:right w:val="none" w:sz="0" w:space="0" w:color="auto"/>
              </w:divBdr>
            </w:div>
            <w:div w:id="687751862">
              <w:marLeft w:val="0"/>
              <w:marRight w:val="0"/>
              <w:marTop w:val="0"/>
              <w:marBottom w:val="0"/>
              <w:divBdr>
                <w:top w:val="none" w:sz="0" w:space="0" w:color="auto"/>
                <w:left w:val="none" w:sz="0" w:space="0" w:color="auto"/>
                <w:bottom w:val="none" w:sz="0" w:space="0" w:color="auto"/>
                <w:right w:val="none" w:sz="0" w:space="0" w:color="auto"/>
              </w:divBdr>
            </w:div>
            <w:div w:id="1747799987">
              <w:marLeft w:val="0"/>
              <w:marRight w:val="0"/>
              <w:marTop w:val="0"/>
              <w:marBottom w:val="0"/>
              <w:divBdr>
                <w:top w:val="none" w:sz="0" w:space="0" w:color="auto"/>
                <w:left w:val="none" w:sz="0" w:space="0" w:color="auto"/>
                <w:bottom w:val="none" w:sz="0" w:space="0" w:color="auto"/>
                <w:right w:val="none" w:sz="0" w:space="0" w:color="auto"/>
              </w:divBdr>
            </w:div>
            <w:div w:id="532620975">
              <w:marLeft w:val="0"/>
              <w:marRight w:val="0"/>
              <w:marTop w:val="0"/>
              <w:marBottom w:val="0"/>
              <w:divBdr>
                <w:top w:val="none" w:sz="0" w:space="0" w:color="auto"/>
                <w:left w:val="none" w:sz="0" w:space="0" w:color="auto"/>
                <w:bottom w:val="none" w:sz="0" w:space="0" w:color="auto"/>
                <w:right w:val="none" w:sz="0" w:space="0" w:color="auto"/>
              </w:divBdr>
            </w:div>
            <w:div w:id="626936736">
              <w:marLeft w:val="0"/>
              <w:marRight w:val="0"/>
              <w:marTop w:val="0"/>
              <w:marBottom w:val="0"/>
              <w:divBdr>
                <w:top w:val="none" w:sz="0" w:space="0" w:color="auto"/>
                <w:left w:val="none" w:sz="0" w:space="0" w:color="auto"/>
                <w:bottom w:val="none" w:sz="0" w:space="0" w:color="auto"/>
                <w:right w:val="none" w:sz="0" w:space="0" w:color="auto"/>
              </w:divBdr>
            </w:div>
            <w:div w:id="1155030365">
              <w:marLeft w:val="0"/>
              <w:marRight w:val="0"/>
              <w:marTop w:val="0"/>
              <w:marBottom w:val="0"/>
              <w:divBdr>
                <w:top w:val="none" w:sz="0" w:space="0" w:color="auto"/>
                <w:left w:val="none" w:sz="0" w:space="0" w:color="auto"/>
                <w:bottom w:val="none" w:sz="0" w:space="0" w:color="auto"/>
                <w:right w:val="none" w:sz="0" w:space="0" w:color="auto"/>
              </w:divBdr>
            </w:div>
            <w:div w:id="1562207745">
              <w:marLeft w:val="0"/>
              <w:marRight w:val="0"/>
              <w:marTop w:val="0"/>
              <w:marBottom w:val="0"/>
              <w:divBdr>
                <w:top w:val="none" w:sz="0" w:space="0" w:color="auto"/>
                <w:left w:val="none" w:sz="0" w:space="0" w:color="auto"/>
                <w:bottom w:val="none" w:sz="0" w:space="0" w:color="auto"/>
                <w:right w:val="none" w:sz="0" w:space="0" w:color="auto"/>
              </w:divBdr>
            </w:div>
            <w:div w:id="1660814284">
              <w:marLeft w:val="0"/>
              <w:marRight w:val="0"/>
              <w:marTop w:val="0"/>
              <w:marBottom w:val="0"/>
              <w:divBdr>
                <w:top w:val="none" w:sz="0" w:space="0" w:color="auto"/>
                <w:left w:val="none" w:sz="0" w:space="0" w:color="auto"/>
                <w:bottom w:val="none" w:sz="0" w:space="0" w:color="auto"/>
                <w:right w:val="none" w:sz="0" w:space="0" w:color="auto"/>
              </w:divBdr>
            </w:div>
            <w:div w:id="1055742487">
              <w:marLeft w:val="0"/>
              <w:marRight w:val="0"/>
              <w:marTop w:val="0"/>
              <w:marBottom w:val="0"/>
              <w:divBdr>
                <w:top w:val="none" w:sz="0" w:space="0" w:color="auto"/>
                <w:left w:val="none" w:sz="0" w:space="0" w:color="auto"/>
                <w:bottom w:val="none" w:sz="0" w:space="0" w:color="auto"/>
                <w:right w:val="none" w:sz="0" w:space="0" w:color="auto"/>
              </w:divBdr>
            </w:div>
            <w:div w:id="1427117468">
              <w:marLeft w:val="0"/>
              <w:marRight w:val="0"/>
              <w:marTop w:val="0"/>
              <w:marBottom w:val="0"/>
              <w:divBdr>
                <w:top w:val="none" w:sz="0" w:space="0" w:color="auto"/>
                <w:left w:val="none" w:sz="0" w:space="0" w:color="auto"/>
                <w:bottom w:val="none" w:sz="0" w:space="0" w:color="auto"/>
                <w:right w:val="none" w:sz="0" w:space="0" w:color="auto"/>
              </w:divBdr>
            </w:div>
            <w:div w:id="235213564">
              <w:marLeft w:val="0"/>
              <w:marRight w:val="0"/>
              <w:marTop w:val="0"/>
              <w:marBottom w:val="0"/>
              <w:divBdr>
                <w:top w:val="none" w:sz="0" w:space="0" w:color="auto"/>
                <w:left w:val="none" w:sz="0" w:space="0" w:color="auto"/>
                <w:bottom w:val="none" w:sz="0" w:space="0" w:color="auto"/>
                <w:right w:val="none" w:sz="0" w:space="0" w:color="auto"/>
              </w:divBdr>
            </w:div>
            <w:div w:id="1577394756">
              <w:marLeft w:val="0"/>
              <w:marRight w:val="0"/>
              <w:marTop w:val="0"/>
              <w:marBottom w:val="0"/>
              <w:divBdr>
                <w:top w:val="none" w:sz="0" w:space="0" w:color="auto"/>
                <w:left w:val="none" w:sz="0" w:space="0" w:color="auto"/>
                <w:bottom w:val="none" w:sz="0" w:space="0" w:color="auto"/>
                <w:right w:val="none" w:sz="0" w:space="0" w:color="auto"/>
              </w:divBdr>
            </w:div>
            <w:div w:id="540440615">
              <w:marLeft w:val="0"/>
              <w:marRight w:val="0"/>
              <w:marTop w:val="0"/>
              <w:marBottom w:val="0"/>
              <w:divBdr>
                <w:top w:val="none" w:sz="0" w:space="0" w:color="auto"/>
                <w:left w:val="none" w:sz="0" w:space="0" w:color="auto"/>
                <w:bottom w:val="none" w:sz="0" w:space="0" w:color="auto"/>
                <w:right w:val="none" w:sz="0" w:space="0" w:color="auto"/>
              </w:divBdr>
            </w:div>
            <w:div w:id="583151347">
              <w:marLeft w:val="0"/>
              <w:marRight w:val="0"/>
              <w:marTop w:val="0"/>
              <w:marBottom w:val="0"/>
              <w:divBdr>
                <w:top w:val="none" w:sz="0" w:space="0" w:color="auto"/>
                <w:left w:val="none" w:sz="0" w:space="0" w:color="auto"/>
                <w:bottom w:val="none" w:sz="0" w:space="0" w:color="auto"/>
                <w:right w:val="none" w:sz="0" w:space="0" w:color="auto"/>
              </w:divBdr>
            </w:div>
            <w:div w:id="1150905012">
              <w:marLeft w:val="0"/>
              <w:marRight w:val="0"/>
              <w:marTop w:val="0"/>
              <w:marBottom w:val="0"/>
              <w:divBdr>
                <w:top w:val="none" w:sz="0" w:space="0" w:color="auto"/>
                <w:left w:val="none" w:sz="0" w:space="0" w:color="auto"/>
                <w:bottom w:val="none" w:sz="0" w:space="0" w:color="auto"/>
                <w:right w:val="none" w:sz="0" w:space="0" w:color="auto"/>
              </w:divBdr>
            </w:div>
            <w:div w:id="459032259">
              <w:marLeft w:val="0"/>
              <w:marRight w:val="0"/>
              <w:marTop w:val="0"/>
              <w:marBottom w:val="0"/>
              <w:divBdr>
                <w:top w:val="none" w:sz="0" w:space="0" w:color="auto"/>
                <w:left w:val="none" w:sz="0" w:space="0" w:color="auto"/>
                <w:bottom w:val="none" w:sz="0" w:space="0" w:color="auto"/>
                <w:right w:val="none" w:sz="0" w:space="0" w:color="auto"/>
              </w:divBdr>
            </w:div>
            <w:div w:id="1003705758">
              <w:marLeft w:val="0"/>
              <w:marRight w:val="0"/>
              <w:marTop w:val="0"/>
              <w:marBottom w:val="0"/>
              <w:divBdr>
                <w:top w:val="none" w:sz="0" w:space="0" w:color="auto"/>
                <w:left w:val="none" w:sz="0" w:space="0" w:color="auto"/>
                <w:bottom w:val="none" w:sz="0" w:space="0" w:color="auto"/>
                <w:right w:val="none" w:sz="0" w:space="0" w:color="auto"/>
              </w:divBdr>
            </w:div>
            <w:div w:id="655383268">
              <w:marLeft w:val="0"/>
              <w:marRight w:val="0"/>
              <w:marTop w:val="0"/>
              <w:marBottom w:val="0"/>
              <w:divBdr>
                <w:top w:val="none" w:sz="0" w:space="0" w:color="auto"/>
                <w:left w:val="none" w:sz="0" w:space="0" w:color="auto"/>
                <w:bottom w:val="none" w:sz="0" w:space="0" w:color="auto"/>
                <w:right w:val="none" w:sz="0" w:space="0" w:color="auto"/>
              </w:divBdr>
            </w:div>
            <w:div w:id="317541178">
              <w:marLeft w:val="0"/>
              <w:marRight w:val="0"/>
              <w:marTop w:val="0"/>
              <w:marBottom w:val="0"/>
              <w:divBdr>
                <w:top w:val="none" w:sz="0" w:space="0" w:color="auto"/>
                <w:left w:val="none" w:sz="0" w:space="0" w:color="auto"/>
                <w:bottom w:val="none" w:sz="0" w:space="0" w:color="auto"/>
                <w:right w:val="none" w:sz="0" w:space="0" w:color="auto"/>
              </w:divBdr>
            </w:div>
            <w:div w:id="2117208536">
              <w:marLeft w:val="0"/>
              <w:marRight w:val="0"/>
              <w:marTop w:val="0"/>
              <w:marBottom w:val="0"/>
              <w:divBdr>
                <w:top w:val="none" w:sz="0" w:space="0" w:color="auto"/>
                <w:left w:val="none" w:sz="0" w:space="0" w:color="auto"/>
                <w:bottom w:val="none" w:sz="0" w:space="0" w:color="auto"/>
                <w:right w:val="none" w:sz="0" w:space="0" w:color="auto"/>
              </w:divBdr>
            </w:div>
            <w:div w:id="494492571">
              <w:marLeft w:val="0"/>
              <w:marRight w:val="0"/>
              <w:marTop w:val="0"/>
              <w:marBottom w:val="0"/>
              <w:divBdr>
                <w:top w:val="none" w:sz="0" w:space="0" w:color="auto"/>
                <w:left w:val="none" w:sz="0" w:space="0" w:color="auto"/>
                <w:bottom w:val="none" w:sz="0" w:space="0" w:color="auto"/>
                <w:right w:val="none" w:sz="0" w:space="0" w:color="auto"/>
              </w:divBdr>
            </w:div>
            <w:div w:id="1884172786">
              <w:marLeft w:val="0"/>
              <w:marRight w:val="0"/>
              <w:marTop w:val="0"/>
              <w:marBottom w:val="0"/>
              <w:divBdr>
                <w:top w:val="none" w:sz="0" w:space="0" w:color="auto"/>
                <w:left w:val="none" w:sz="0" w:space="0" w:color="auto"/>
                <w:bottom w:val="none" w:sz="0" w:space="0" w:color="auto"/>
                <w:right w:val="none" w:sz="0" w:space="0" w:color="auto"/>
              </w:divBdr>
            </w:div>
            <w:div w:id="457377814">
              <w:marLeft w:val="0"/>
              <w:marRight w:val="0"/>
              <w:marTop w:val="0"/>
              <w:marBottom w:val="0"/>
              <w:divBdr>
                <w:top w:val="none" w:sz="0" w:space="0" w:color="auto"/>
                <w:left w:val="none" w:sz="0" w:space="0" w:color="auto"/>
                <w:bottom w:val="none" w:sz="0" w:space="0" w:color="auto"/>
                <w:right w:val="none" w:sz="0" w:space="0" w:color="auto"/>
              </w:divBdr>
            </w:div>
            <w:div w:id="735854462">
              <w:marLeft w:val="0"/>
              <w:marRight w:val="0"/>
              <w:marTop w:val="0"/>
              <w:marBottom w:val="0"/>
              <w:divBdr>
                <w:top w:val="none" w:sz="0" w:space="0" w:color="auto"/>
                <w:left w:val="none" w:sz="0" w:space="0" w:color="auto"/>
                <w:bottom w:val="none" w:sz="0" w:space="0" w:color="auto"/>
                <w:right w:val="none" w:sz="0" w:space="0" w:color="auto"/>
              </w:divBdr>
            </w:div>
            <w:div w:id="1475299085">
              <w:marLeft w:val="0"/>
              <w:marRight w:val="0"/>
              <w:marTop w:val="0"/>
              <w:marBottom w:val="0"/>
              <w:divBdr>
                <w:top w:val="none" w:sz="0" w:space="0" w:color="auto"/>
                <w:left w:val="none" w:sz="0" w:space="0" w:color="auto"/>
                <w:bottom w:val="none" w:sz="0" w:space="0" w:color="auto"/>
                <w:right w:val="none" w:sz="0" w:space="0" w:color="auto"/>
              </w:divBdr>
            </w:div>
            <w:div w:id="1319530667">
              <w:marLeft w:val="0"/>
              <w:marRight w:val="0"/>
              <w:marTop w:val="0"/>
              <w:marBottom w:val="0"/>
              <w:divBdr>
                <w:top w:val="none" w:sz="0" w:space="0" w:color="auto"/>
                <w:left w:val="none" w:sz="0" w:space="0" w:color="auto"/>
                <w:bottom w:val="none" w:sz="0" w:space="0" w:color="auto"/>
                <w:right w:val="none" w:sz="0" w:space="0" w:color="auto"/>
              </w:divBdr>
            </w:div>
            <w:div w:id="1948540388">
              <w:marLeft w:val="0"/>
              <w:marRight w:val="0"/>
              <w:marTop w:val="0"/>
              <w:marBottom w:val="0"/>
              <w:divBdr>
                <w:top w:val="none" w:sz="0" w:space="0" w:color="auto"/>
                <w:left w:val="none" w:sz="0" w:space="0" w:color="auto"/>
                <w:bottom w:val="none" w:sz="0" w:space="0" w:color="auto"/>
                <w:right w:val="none" w:sz="0" w:space="0" w:color="auto"/>
              </w:divBdr>
            </w:div>
            <w:div w:id="332727386">
              <w:marLeft w:val="0"/>
              <w:marRight w:val="0"/>
              <w:marTop w:val="0"/>
              <w:marBottom w:val="0"/>
              <w:divBdr>
                <w:top w:val="none" w:sz="0" w:space="0" w:color="auto"/>
                <w:left w:val="none" w:sz="0" w:space="0" w:color="auto"/>
                <w:bottom w:val="none" w:sz="0" w:space="0" w:color="auto"/>
                <w:right w:val="none" w:sz="0" w:space="0" w:color="auto"/>
              </w:divBdr>
            </w:div>
            <w:div w:id="209584545">
              <w:marLeft w:val="0"/>
              <w:marRight w:val="0"/>
              <w:marTop w:val="0"/>
              <w:marBottom w:val="0"/>
              <w:divBdr>
                <w:top w:val="none" w:sz="0" w:space="0" w:color="auto"/>
                <w:left w:val="none" w:sz="0" w:space="0" w:color="auto"/>
                <w:bottom w:val="none" w:sz="0" w:space="0" w:color="auto"/>
                <w:right w:val="none" w:sz="0" w:space="0" w:color="auto"/>
              </w:divBdr>
            </w:div>
            <w:div w:id="322854643">
              <w:marLeft w:val="0"/>
              <w:marRight w:val="0"/>
              <w:marTop w:val="0"/>
              <w:marBottom w:val="0"/>
              <w:divBdr>
                <w:top w:val="none" w:sz="0" w:space="0" w:color="auto"/>
                <w:left w:val="none" w:sz="0" w:space="0" w:color="auto"/>
                <w:bottom w:val="none" w:sz="0" w:space="0" w:color="auto"/>
                <w:right w:val="none" w:sz="0" w:space="0" w:color="auto"/>
              </w:divBdr>
            </w:div>
            <w:div w:id="1200363471">
              <w:marLeft w:val="0"/>
              <w:marRight w:val="0"/>
              <w:marTop w:val="0"/>
              <w:marBottom w:val="0"/>
              <w:divBdr>
                <w:top w:val="none" w:sz="0" w:space="0" w:color="auto"/>
                <w:left w:val="none" w:sz="0" w:space="0" w:color="auto"/>
                <w:bottom w:val="none" w:sz="0" w:space="0" w:color="auto"/>
                <w:right w:val="none" w:sz="0" w:space="0" w:color="auto"/>
              </w:divBdr>
            </w:div>
            <w:div w:id="2141995994">
              <w:marLeft w:val="0"/>
              <w:marRight w:val="0"/>
              <w:marTop w:val="0"/>
              <w:marBottom w:val="0"/>
              <w:divBdr>
                <w:top w:val="none" w:sz="0" w:space="0" w:color="auto"/>
                <w:left w:val="none" w:sz="0" w:space="0" w:color="auto"/>
                <w:bottom w:val="none" w:sz="0" w:space="0" w:color="auto"/>
                <w:right w:val="none" w:sz="0" w:space="0" w:color="auto"/>
              </w:divBdr>
            </w:div>
            <w:div w:id="772172307">
              <w:marLeft w:val="0"/>
              <w:marRight w:val="0"/>
              <w:marTop w:val="0"/>
              <w:marBottom w:val="0"/>
              <w:divBdr>
                <w:top w:val="none" w:sz="0" w:space="0" w:color="auto"/>
                <w:left w:val="none" w:sz="0" w:space="0" w:color="auto"/>
                <w:bottom w:val="none" w:sz="0" w:space="0" w:color="auto"/>
                <w:right w:val="none" w:sz="0" w:space="0" w:color="auto"/>
              </w:divBdr>
            </w:div>
            <w:div w:id="2091806515">
              <w:marLeft w:val="0"/>
              <w:marRight w:val="0"/>
              <w:marTop w:val="0"/>
              <w:marBottom w:val="0"/>
              <w:divBdr>
                <w:top w:val="none" w:sz="0" w:space="0" w:color="auto"/>
                <w:left w:val="none" w:sz="0" w:space="0" w:color="auto"/>
                <w:bottom w:val="none" w:sz="0" w:space="0" w:color="auto"/>
                <w:right w:val="none" w:sz="0" w:space="0" w:color="auto"/>
              </w:divBdr>
            </w:div>
            <w:div w:id="837576676">
              <w:marLeft w:val="0"/>
              <w:marRight w:val="0"/>
              <w:marTop w:val="0"/>
              <w:marBottom w:val="0"/>
              <w:divBdr>
                <w:top w:val="none" w:sz="0" w:space="0" w:color="auto"/>
                <w:left w:val="none" w:sz="0" w:space="0" w:color="auto"/>
                <w:bottom w:val="none" w:sz="0" w:space="0" w:color="auto"/>
                <w:right w:val="none" w:sz="0" w:space="0" w:color="auto"/>
              </w:divBdr>
            </w:div>
            <w:div w:id="94380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19056">
      <w:bodyDiv w:val="1"/>
      <w:marLeft w:val="0"/>
      <w:marRight w:val="0"/>
      <w:marTop w:val="0"/>
      <w:marBottom w:val="0"/>
      <w:divBdr>
        <w:top w:val="none" w:sz="0" w:space="0" w:color="auto"/>
        <w:left w:val="none" w:sz="0" w:space="0" w:color="auto"/>
        <w:bottom w:val="none" w:sz="0" w:space="0" w:color="auto"/>
        <w:right w:val="none" w:sz="0" w:space="0" w:color="auto"/>
      </w:divBdr>
    </w:div>
    <w:div w:id="1221329701">
      <w:bodyDiv w:val="1"/>
      <w:marLeft w:val="0"/>
      <w:marRight w:val="0"/>
      <w:marTop w:val="0"/>
      <w:marBottom w:val="0"/>
      <w:divBdr>
        <w:top w:val="none" w:sz="0" w:space="0" w:color="auto"/>
        <w:left w:val="none" w:sz="0" w:space="0" w:color="auto"/>
        <w:bottom w:val="none" w:sz="0" w:space="0" w:color="auto"/>
        <w:right w:val="none" w:sz="0" w:space="0" w:color="auto"/>
      </w:divBdr>
    </w:div>
    <w:div w:id="1245146455">
      <w:bodyDiv w:val="1"/>
      <w:marLeft w:val="0"/>
      <w:marRight w:val="0"/>
      <w:marTop w:val="0"/>
      <w:marBottom w:val="0"/>
      <w:divBdr>
        <w:top w:val="none" w:sz="0" w:space="0" w:color="auto"/>
        <w:left w:val="none" w:sz="0" w:space="0" w:color="auto"/>
        <w:bottom w:val="none" w:sz="0" w:space="0" w:color="auto"/>
        <w:right w:val="none" w:sz="0" w:space="0" w:color="auto"/>
      </w:divBdr>
    </w:div>
    <w:div w:id="1294948036">
      <w:bodyDiv w:val="1"/>
      <w:marLeft w:val="0"/>
      <w:marRight w:val="0"/>
      <w:marTop w:val="0"/>
      <w:marBottom w:val="0"/>
      <w:divBdr>
        <w:top w:val="none" w:sz="0" w:space="0" w:color="auto"/>
        <w:left w:val="none" w:sz="0" w:space="0" w:color="auto"/>
        <w:bottom w:val="none" w:sz="0" w:space="0" w:color="auto"/>
        <w:right w:val="none" w:sz="0" w:space="0" w:color="auto"/>
      </w:divBdr>
    </w:div>
    <w:div w:id="1329674480">
      <w:bodyDiv w:val="1"/>
      <w:marLeft w:val="0"/>
      <w:marRight w:val="0"/>
      <w:marTop w:val="0"/>
      <w:marBottom w:val="0"/>
      <w:divBdr>
        <w:top w:val="none" w:sz="0" w:space="0" w:color="auto"/>
        <w:left w:val="none" w:sz="0" w:space="0" w:color="auto"/>
        <w:bottom w:val="none" w:sz="0" w:space="0" w:color="auto"/>
        <w:right w:val="none" w:sz="0" w:space="0" w:color="auto"/>
      </w:divBdr>
    </w:div>
    <w:div w:id="1350838136">
      <w:bodyDiv w:val="1"/>
      <w:marLeft w:val="0"/>
      <w:marRight w:val="0"/>
      <w:marTop w:val="0"/>
      <w:marBottom w:val="0"/>
      <w:divBdr>
        <w:top w:val="none" w:sz="0" w:space="0" w:color="auto"/>
        <w:left w:val="none" w:sz="0" w:space="0" w:color="auto"/>
        <w:bottom w:val="none" w:sz="0" w:space="0" w:color="auto"/>
        <w:right w:val="none" w:sz="0" w:space="0" w:color="auto"/>
      </w:divBdr>
      <w:divsChild>
        <w:div w:id="314259846">
          <w:marLeft w:val="0"/>
          <w:marRight w:val="0"/>
          <w:marTop w:val="0"/>
          <w:marBottom w:val="0"/>
          <w:divBdr>
            <w:top w:val="none" w:sz="0" w:space="0" w:color="auto"/>
            <w:left w:val="none" w:sz="0" w:space="0" w:color="auto"/>
            <w:bottom w:val="none" w:sz="0" w:space="0" w:color="auto"/>
            <w:right w:val="none" w:sz="0" w:space="0" w:color="auto"/>
          </w:divBdr>
          <w:divsChild>
            <w:div w:id="1311785667">
              <w:marLeft w:val="0"/>
              <w:marRight w:val="0"/>
              <w:marTop w:val="0"/>
              <w:marBottom w:val="0"/>
              <w:divBdr>
                <w:top w:val="none" w:sz="0" w:space="0" w:color="auto"/>
                <w:left w:val="none" w:sz="0" w:space="0" w:color="auto"/>
                <w:bottom w:val="none" w:sz="0" w:space="0" w:color="auto"/>
                <w:right w:val="none" w:sz="0" w:space="0" w:color="auto"/>
              </w:divBdr>
            </w:div>
            <w:div w:id="1501044036">
              <w:marLeft w:val="0"/>
              <w:marRight w:val="0"/>
              <w:marTop w:val="0"/>
              <w:marBottom w:val="0"/>
              <w:divBdr>
                <w:top w:val="none" w:sz="0" w:space="0" w:color="auto"/>
                <w:left w:val="none" w:sz="0" w:space="0" w:color="auto"/>
                <w:bottom w:val="none" w:sz="0" w:space="0" w:color="auto"/>
                <w:right w:val="none" w:sz="0" w:space="0" w:color="auto"/>
              </w:divBdr>
            </w:div>
            <w:div w:id="1441340197">
              <w:marLeft w:val="0"/>
              <w:marRight w:val="0"/>
              <w:marTop w:val="0"/>
              <w:marBottom w:val="0"/>
              <w:divBdr>
                <w:top w:val="none" w:sz="0" w:space="0" w:color="auto"/>
                <w:left w:val="none" w:sz="0" w:space="0" w:color="auto"/>
                <w:bottom w:val="none" w:sz="0" w:space="0" w:color="auto"/>
                <w:right w:val="none" w:sz="0" w:space="0" w:color="auto"/>
              </w:divBdr>
            </w:div>
            <w:div w:id="1719237113">
              <w:marLeft w:val="0"/>
              <w:marRight w:val="0"/>
              <w:marTop w:val="0"/>
              <w:marBottom w:val="0"/>
              <w:divBdr>
                <w:top w:val="none" w:sz="0" w:space="0" w:color="auto"/>
                <w:left w:val="none" w:sz="0" w:space="0" w:color="auto"/>
                <w:bottom w:val="none" w:sz="0" w:space="0" w:color="auto"/>
                <w:right w:val="none" w:sz="0" w:space="0" w:color="auto"/>
              </w:divBdr>
            </w:div>
            <w:div w:id="84158998">
              <w:marLeft w:val="0"/>
              <w:marRight w:val="0"/>
              <w:marTop w:val="0"/>
              <w:marBottom w:val="0"/>
              <w:divBdr>
                <w:top w:val="none" w:sz="0" w:space="0" w:color="auto"/>
                <w:left w:val="none" w:sz="0" w:space="0" w:color="auto"/>
                <w:bottom w:val="none" w:sz="0" w:space="0" w:color="auto"/>
                <w:right w:val="none" w:sz="0" w:space="0" w:color="auto"/>
              </w:divBdr>
            </w:div>
            <w:div w:id="408696338">
              <w:marLeft w:val="0"/>
              <w:marRight w:val="0"/>
              <w:marTop w:val="0"/>
              <w:marBottom w:val="0"/>
              <w:divBdr>
                <w:top w:val="none" w:sz="0" w:space="0" w:color="auto"/>
                <w:left w:val="none" w:sz="0" w:space="0" w:color="auto"/>
                <w:bottom w:val="none" w:sz="0" w:space="0" w:color="auto"/>
                <w:right w:val="none" w:sz="0" w:space="0" w:color="auto"/>
              </w:divBdr>
            </w:div>
            <w:div w:id="1845046555">
              <w:marLeft w:val="0"/>
              <w:marRight w:val="0"/>
              <w:marTop w:val="0"/>
              <w:marBottom w:val="0"/>
              <w:divBdr>
                <w:top w:val="none" w:sz="0" w:space="0" w:color="auto"/>
                <w:left w:val="none" w:sz="0" w:space="0" w:color="auto"/>
                <w:bottom w:val="none" w:sz="0" w:space="0" w:color="auto"/>
                <w:right w:val="none" w:sz="0" w:space="0" w:color="auto"/>
              </w:divBdr>
            </w:div>
            <w:div w:id="1858159780">
              <w:marLeft w:val="0"/>
              <w:marRight w:val="0"/>
              <w:marTop w:val="0"/>
              <w:marBottom w:val="0"/>
              <w:divBdr>
                <w:top w:val="none" w:sz="0" w:space="0" w:color="auto"/>
                <w:left w:val="none" w:sz="0" w:space="0" w:color="auto"/>
                <w:bottom w:val="none" w:sz="0" w:space="0" w:color="auto"/>
                <w:right w:val="none" w:sz="0" w:space="0" w:color="auto"/>
              </w:divBdr>
            </w:div>
            <w:div w:id="1513454553">
              <w:marLeft w:val="0"/>
              <w:marRight w:val="0"/>
              <w:marTop w:val="0"/>
              <w:marBottom w:val="0"/>
              <w:divBdr>
                <w:top w:val="none" w:sz="0" w:space="0" w:color="auto"/>
                <w:left w:val="none" w:sz="0" w:space="0" w:color="auto"/>
                <w:bottom w:val="none" w:sz="0" w:space="0" w:color="auto"/>
                <w:right w:val="none" w:sz="0" w:space="0" w:color="auto"/>
              </w:divBdr>
            </w:div>
            <w:div w:id="1381245682">
              <w:marLeft w:val="0"/>
              <w:marRight w:val="0"/>
              <w:marTop w:val="0"/>
              <w:marBottom w:val="0"/>
              <w:divBdr>
                <w:top w:val="none" w:sz="0" w:space="0" w:color="auto"/>
                <w:left w:val="none" w:sz="0" w:space="0" w:color="auto"/>
                <w:bottom w:val="none" w:sz="0" w:space="0" w:color="auto"/>
                <w:right w:val="none" w:sz="0" w:space="0" w:color="auto"/>
              </w:divBdr>
            </w:div>
            <w:div w:id="1125344219">
              <w:marLeft w:val="0"/>
              <w:marRight w:val="0"/>
              <w:marTop w:val="0"/>
              <w:marBottom w:val="0"/>
              <w:divBdr>
                <w:top w:val="none" w:sz="0" w:space="0" w:color="auto"/>
                <w:left w:val="none" w:sz="0" w:space="0" w:color="auto"/>
                <w:bottom w:val="none" w:sz="0" w:space="0" w:color="auto"/>
                <w:right w:val="none" w:sz="0" w:space="0" w:color="auto"/>
              </w:divBdr>
            </w:div>
            <w:div w:id="1987470122">
              <w:marLeft w:val="0"/>
              <w:marRight w:val="0"/>
              <w:marTop w:val="0"/>
              <w:marBottom w:val="0"/>
              <w:divBdr>
                <w:top w:val="none" w:sz="0" w:space="0" w:color="auto"/>
                <w:left w:val="none" w:sz="0" w:space="0" w:color="auto"/>
                <w:bottom w:val="none" w:sz="0" w:space="0" w:color="auto"/>
                <w:right w:val="none" w:sz="0" w:space="0" w:color="auto"/>
              </w:divBdr>
            </w:div>
            <w:div w:id="1513258577">
              <w:marLeft w:val="0"/>
              <w:marRight w:val="0"/>
              <w:marTop w:val="0"/>
              <w:marBottom w:val="0"/>
              <w:divBdr>
                <w:top w:val="none" w:sz="0" w:space="0" w:color="auto"/>
                <w:left w:val="none" w:sz="0" w:space="0" w:color="auto"/>
                <w:bottom w:val="none" w:sz="0" w:space="0" w:color="auto"/>
                <w:right w:val="none" w:sz="0" w:space="0" w:color="auto"/>
              </w:divBdr>
            </w:div>
            <w:div w:id="192232838">
              <w:marLeft w:val="0"/>
              <w:marRight w:val="0"/>
              <w:marTop w:val="0"/>
              <w:marBottom w:val="0"/>
              <w:divBdr>
                <w:top w:val="none" w:sz="0" w:space="0" w:color="auto"/>
                <w:left w:val="none" w:sz="0" w:space="0" w:color="auto"/>
                <w:bottom w:val="none" w:sz="0" w:space="0" w:color="auto"/>
                <w:right w:val="none" w:sz="0" w:space="0" w:color="auto"/>
              </w:divBdr>
            </w:div>
            <w:div w:id="1518344388">
              <w:marLeft w:val="0"/>
              <w:marRight w:val="0"/>
              <w:marTop w:val="0"/>
              <w:marBottom w:val="0"/>
              <w:divBdr>
                <w:top w:val="none" w:sz="0" w:space="0" w:color="auto"/>
                <w:left w:val="none" w:sz="0" w:space="0" w:color="auto"/>
                <w:bottom w:val="none" w:sz="0" w:space="0" w:color="auto"/>
                <w:right w:val="none" w:sz="0" w:space="0" w:color="auto"/>
              </w:divBdr>
            </w:div>
            <w:div w:id="551966227">
              <w:marLeft w:val="0"/>
              <w:marRight w:val="0"/>
              <w:marTop w:val="0"/>
              <w:marBottom w:val="0"/>
              <w:divBdr>
                <w:top w:val="none" w:sz="0" w:space="0" w:color="auto"/>
                <w:left w:val="none" w:sz="0" w:space="0" w:color="auto"/>
                <w:bottom w:val="none" w:sz="0" w:space="0" w:color="auto"/>
                <w:right w:val="none" w:sz="0" w:space="0" w:color="auto"/>
              </w:divBdr>
            </w:div>
            <w:div w:id="1152941552">
              <w:marLeft w:val="0"/>
              <w:marRight w:val="0"/>
              <w:marTop w:val="0"/>
              <w:marBottom w:val="0"/>
              <w:divBdr>
                <w:top w:val="none" w:sz="0" w:space="0" w:color="auto"/>
                <w:left w:val="none" w:sz="0" w:space="0" w:color="auto"/>
                <w:bottom w:val="none" w:sz="0" w:space="0" w:color="auto"/>
                <w:right w:val="none" w:sz="0" w:space="0" w:color="auto"/>
              </w:divBdr>
            </w:div>
            <w:div w:id="109714179">
              <w:marLeft w:val="0"/>
              <w:marRight w:val="0"/>
              <w:marTop w:val="0"/>
              <w:marBottom w:val="0"/>
              <w:divBdr>
                <w:top w:val="none" w:sz="0" w:space="0" w:color="auto"/>
                <w:left w:val="none" w:sz="0" w:space="0" w:color="auto"/>
                <w:bottom w:val="none" w:sz="0" w:space="0" w:color="auto"/>
                <w:right w:val="none" w:sz="0" w:space="0" w:color="auto"/>
              </w:divBdr>
            </w:div>
            <w:div w:id="1608581711">
              <w:marLeft w:val="0"/>
              <w:marRight w:val="0"/>
              <w:marTop w:val="0"/>
              <w:marBottom w:val="0"/>
              <w:divBdr>
                <w:top w:val="none" w:sz="0" w:space="0" w:color="auto"/>
                <w:left w:val="none" w:sz="0" w:space="0" w:color="auto"/>
                <w:bottom w:val="none" w:sz="0" w:space="0" w:color="auto"/>
                <w:right w:val="none" w:sz="0" w:space="0" w:color="auto"/>
              </w:divBdr>
            </w:div>
            <w:div w:id="613100189">
              <w:marLeft w:val="0"/>
              <w:marRight w:val="0"/>
              <w:marTop w:val="0"/>
              <w:marBottom w:val="0"/>
              <w:divBdr>
                <w:top w:val="none" w:sz="0" w:space="0" w:color="auto"/>
                <w:left w:val="none" w:sz="0" w:space="0" w:color="auto"/>
                <w:bottom w:val="none" w:sz="0" w:space="0" w:color="auto"/>
                <w:right w:val="none" w:sz="0" w:space="0" w:color="auto"/>
              </w:divBdr>
            </w:div>
            <w:div w:id="1802385141">
              <w:marLeft w:val="0"/>
              <w:marRight w:val="0"/>
              <w:marTop w:val="0"/>
              <w:marBottom w:val="0"/>
              <w:divBdr>
                <w:top w:val="none" w:sz="0" w:space="0" w:color="auto"/>
                <w:left w:val="none" w:sz="0" w:space="0" w:color="auto"/>
                <w:bottom w:val="none" w:sz="0" w:space="0" w:color="auto"/>
                <w:right w:val="none" w:sz="0" w:space="0" w:color="auto"/>
              </w:divBdr>
            </w:div>
            <w:div w:id="1924794832">
              <w:marLeft w:val="0"/>
              <w:marRight w:val="0"/>
              <w:marTop w:val="0"/>
              <w:marBottom w:val="0"/>
              <w:divBdr>
                <w:top w:val="none" w:sz="0" w:space="0" w:color="auto"/>
                <w:left w:val="none" w:sz="0" w:space="0" w:color="auto"/>
                <w:bottom w:val="none" w:sz="0" w:space="0" w:color="auto"/>
                <w:right w:val="none" w:sz="0" w:space="0" w:color="auto"/>
              </w:divBdr>
            </w:div>
            <w:div w:id="1929652064">
              <w:marLeft w:val="0"/>
              <w:marRight w:val="0"/>
              <w:marTop w:val="0"/>
              <w:marBottom w:val="0"/>
              <w:divBdr>
                <w:top w:val="none" w:sz="0" w:space="0" w:color="auto"/>
                <w:left w:val="none" w:sz="0" w:space="0" w:color="auto"/>
                <w:bottom w:val="none" w:sz="0" w:space="0" w:color="auto"/>
                <w:right w:val="none" w:sz="0" w:space="0" w:color="auto"/>
              </w:divBdr>
            </w:div>
            <w:div w:id="513881746">
              <w:marLeft w:val="0"/>
              <w:marRight w:val="0"/>
              <w:marTop w:val="0"/>
              <w:marBottom w:val="0"/>
              <w:divBdr>
                <w:top w:val="none" w:sz="0" w:space="0" w:color="auto"/>
                <w:left w:val="none" w:sz="0" w:space="0" w:color="auto"/>
                <w:bottom w:val="none" w:sz="0" w:space="0" w:color="auto"/>
                <w:right w:val="none" w:sz="0" w:space="0" w:color="auto"/>
              </w:divBdr>
            </w:div>
            <w:div w:id="688873063">
              <w:marLeft w:val="0"/>
              <w:marRight w:val="0"/>
              <w:marTop w:val="0"/>
              <w:marBottom w:val="0"/>
              <w:divBdr>
                <w:top w:val="none" w:sz="0" w:space="0" w:color="auto"/>
                <w:left w:val="none" w:sz="0" w:space="0" w:color="auto"/>
                <w:bottom w:val="none" w:sz="0" w:space="0" w:color="auto"/>
                <w:right w:val="none" w:sz="0" w:space="0" w:color="auto"/>
              </w:divBdr>
            </w:div>
            <w:div w:id="786464175">
              <w:marLeft w:val="0"/>
              <w:marRight w:val="0"/>
              <w:marTop w:val="0"/>
              <w:marBottom w:val="0"/>
              <w:divBdr>
                <w:top w:val="none" w:sz="0" w:space="0" w:color="auto"/>
                <w:left w:val="none" w:sz="0" w:space="0" w:color="auto"/>
                <w:bottom w:val="none" w:sz="0" w:space="0" w:color="auto"/>
                <w:right w:val="none" w:sz="0" w:space="0" w:color="auto"/>
              </w:divBdr>
            </w:div>
            <w:div w:id="1093471425">
              <w:marLeft w:val="0"/>
              <w:marRight w:val="0"/>
              <w:marTop w:val="0"/>
              <w:marBottom w:val="0"/>
              <w:divBdr>
                <w:top w:val="none" w:sz="0" w:space="0" w:color="auto"/>
                <w:left w:val="none" w:sz="0" w:space="0" w:color="auto"/>
                <w:bottom w:val="none" w:sz="0" w:space="0" w:color="auto"/>
                <w:right w:val="none" w:sz="0" w:space="0" w:color="auto"/>
              </w:divBdr>
            </w:div>
            <w:div w:id="1617062059">
              <w:marLeft w:val="0"/>
              <w:marRight w:val="0"/>
              <w:marTop w:val="0"/>
              <w:marBottom w:val="0"/>
              <w:divBdr>
                <w:top w:val="none" w:sz="0" w:space="0" w:color="auto"/>
                <w:left w:val="none" w:sz="0" w:space="0" w:color="auto"/>
                <w:bottom w:val="none" w:sz="0" w:space="0" w:color="auto"/>
                <w:right w:val="none" w:sz="0" w:space="0" w:color="auto"/>
              </w:divBdr>
            </w:div>
            <w:div w:id="121660601">
              <w:marLeft w:val="0"/>
              <w:marRight w:val="0"/>
              <w:marTop w:val="0"/>
              <w:marBottom w:val="0"/>
              <w:divBdr>
                <w:top w:val="none" w:sz="0" w:space="0" w:color="auto"/>
                <w:left w:val="none" w:sz="0" w:space="0" w:color="auto"/>
                <w:bottom w:val="none" w:sz="0" w:space="0" w:color="auto"/>
                <w:right w:val="none" w:sz="0" w:space="0" w:color="auto"/>
              </w:divBdr>
            </w:div>
            <w:div w:id="691539360">
              <w:marLeft w:val="0"/>
              <w:marRight w:val="0"/>
              <w:marTop w:val="0"/>
              <w:marBottom w:val="0"/>
              <w:divBdr>
                <w:top w:val="none" w:sz="0" w:space="0" w:color="auto"/>
                <w:left w:val="none" w:sz="0" w:space="0" w:color="auto"/>
                <w:bottom w:val="none" w:sz="0" w:space="0" w:color="auto"/>
                <w:right w:val="none" w:sz="0" w:space="0" w:color="auto"/>
              </w:divBdr>
            </w:div>
            <w:div w:id="1336028794">
              <w:marLeft w:val="0"/>
              <w:marRight w:val="0"/>
              <w:marTop w:val="0"/>
              <w:marBottom w:val="0"/>
              <w:divBdr>
                <w:top w:val="none" w:sz="0" w:space="0" w:color="auto"/>
                <w:left w:val="none" w:sz="0" w:space="0" w:color="auto"/>
                <w:bottom w:val="none" w:sz="0" w:space="0" w:color="auto"/>
                <w:right w:val="none" w:sz="0" w:space="0" w:color="auto"/>
              </w:divBdr>
            </w:div>
            <w:div w:id="612904441">
              <w:marLeft w:val="0"/>
              <w:marRight w:val="0"/>
              <w:marTop w:val="0"/>
              <w:marBottom w:val="0"/>
              <w:divBdr>
                <w:top w:val="none" w:sz="0" w:space="0" w:color="auto"/>
                <w:left w:val="none" w:sz="0" w:space="0" w:color="auto"/>
                <w:bottom w:val="none" w:sz="0" w:space="0" w:color="auto"/>
                <w:right w:val="none" w:sz="0" w:space="0" w:color="auto"/>
              </w:divBdr>
            </w:div>
            <w:div w:id="821972962">
              <w:marLeft w:val="0"/>
              <w:marRight w:val="0"/>
              <w:marTop w:val="0"/>
              <w:marBottom w:val="0"/>
              <w:divBdr>
                <w:top w:val="none" w:sz="0" w:space="0" w:color="auto"/>
                <w:left w:val="none" w:sz="0" w:space="0" w:color="auto"/>
                <w:bottom w:val="none" w:sz="0" w:space="0" w:color="auto"/>
                <w:right w:val="none" w:sz="0" w:space="0" w:color="auto"/>
              </w:divBdr>
            </w:div>
            <w:div w:id="1027635970">
              <w:marLeft w:val="0"/>
              <w:marRight w:val="0"/>
              <w:marTop w:val="0"/>
              <w:marBottom w:val="0"/>
              <w:divBdr>
                <w:top w:val="none" w:sz="0" w:space="0" w:color="auto"/>
                <w:left w:val="none" w:sz="0" w:space="0" w:color="auto"/>
                <w:bottom w:val="none" w:sz="0" w:space="0" w:color="auto"/>
                <w:right w:val="none" w:sz="0" w:space="0" w:color="auto"/>
              </w:divBdr>
            </w:div>
            <w:div w:id="626549870">
              <w:marLeft w:val="0"/>
              <w:marRight w:val="0"/>
              <w:marTop w:val="0"/>
              <w:marBottom w:val="0"/>
              <w:divBdr>
                <w:top w:val="none" w:sz="0" w:space="0" w:color="auto"/>
                <w:left w:val="none" w:sz="0" w:space="0" w:color="auto"/>
                <w:bottom w:val="none" w:sz="0" w:space="0" w:color="auto"/>
                <w:right w:val="none" w:sz="0" w:space="0" w:color="auto"/>
              </w:divBdr>
            </w:div>
            <w:div w:id="1913616694">
              <w:marLeft w:val="0"/>
              <w:marRight w:val="0"/>
              <w:marTop w:val="0"/>
              <w:marBottom w:val="0"/>
              <w:divBdr>
                <w:top w:val="none" w:sz="0" w:space="0" w:color="auto"/>
                <w:left w:val="none" w:sz="0" w:space="0" w:color="auto"/>
                <w:bottom w:val="none" w:sz="0" w:space="0" w:color="auto"/>
                <w:right w:val="none" w:sz="0" w:space="0" w:color="auto"/>
              </w:divBdr>
            </w:div>
            <w:div w:id="1097139684">
              <w:marLeft w:val="0"/>
              <w:marRight w:val="0"/>
              <w:marTop w:val="0"/>
              <w:marBottom w:val="0"/>
              <w:divBdr>
                <w:top w:val="none" w:sz="0" w:space="0" w:color="auto"/>
                <w:left w:val="none" w:sz="0" w:space="0" w:color="auto"/>
                <w:bottom w:val="none" w:sz="0" w:space="0" w:color="auto"/>
                <w:right w:val="none" w:sz="0" w:space="0" w:color="auto"/>
              </w:divBdr>
            </w:div>
            <w:div w:id="394622759">
              <w:marLeft w:val="0"/>
              <w:marRight w:val="0"/>
              <w:marTop w:val="0"/>
              <w:marBottom w:val="0"/>
              <w:divBdr>
                <w:top w:val="none" w:sz="0" w:space="0" w:color="auto"/>
                <w:left w:val="none" w:sz="0" w:space="0" w:color="auto"/>
                <w:bottom w:val="none" w:sz="0" w:space="0" w:color="auto"/>
                <w:right w:val="none" w:sz="0" w:space="0" w:color="auto"/>
              </w:divBdr>
            </w:div>
            <w:div w:id="1148284934">
              <w:marLeft w:val="0"/>
              <w:marRight w:val="0"/>
              <w:marTop w:val="0"/>
              <w:marBottom w:val="0"/>
              <w:divBdr>
                <w:top w:val="none" w:sz="0" w:space="0" w:color="auto"/>
                <w:left w:val="none" w:sz="0" w:space="0" w:color="auto"/>
                <w:bottom w:val="none" w:sz="0" w:space="0" w:color="auto"/>
                <w:right w:val="none" w:sz="0" w:space="0" w:color="auto"/>
              </w:divBdr>
            </w:div>
            <w:div w:id="1343975560">
              <w:marLeft w:val="0"/>
              <w:marRight w:val="0"/>
              <w:marTop w:val="0"/>
              <w:marBottom w:val="0"/>
              <w:divBdr>
                <w:top w:val="none" w:sz="0" w:space="0" w:color="auto"/>
                <w:left w:val="none" w:sz="0" w:space="0" w:color="auto"/>
                <w:bottom w:val="none" w:sz="0" w:space="0" w:color="auto"/>
                <w:right w:val="none" w:sz="0" w:space="0" w:color="auto"/>
              </w:divBdr>
            </w:div>
            <w:div w:id="1310019690">
              <w:marLeft w:val="0"/>
              <w:marRight w:val="0"/>
              <w:marTop w:val="0"/>
              <w:marBottom w:val="0"/>
              <w:divBdr>
                <w:top w:val="none" w:sz="0" w:space="0" w:color="auto"/>
                <w:left w:val="none" w:sz="0" w:space="0" w:color="auto"/>
                <w:bottom w:val="none" w:sz="0" w:space="0" w:color="auto"/>
                <w:right w:val="none" w:sz="0" w:space="0" w:color="auto"/>
              </w:divBdr>
            </w:div>
            <w:div w:id="403333939">
              <w:marLeft w:val="0"/>
              <w:marRight w:val="0"/>
              <w:marTop w:val="0"/>
              <w:marBottom w:val="0"/>
              <w:divBdr>
                <w:top w:val="none" w:sz="0" w:space="0" w:color="auto"/>
                <w:left w:val="none" w:sz="0" w:space="0" w:color="auto"/>
                <w:bottom w:val="none" w:sz="0" w:space="0" w:color="auto"/>
                <w:right w:val="none" w:sz="0" w:space="0" w:color="auto"/>
              </w:divBdr>
            </w:div>
            <w:div w:id="1011761527">
              <w:marLeft w:val="0"/>
              <w:marRight w:val="0"/>
              <w:marTop w:val="0"/>
              <w:marBottom w:val="0"/>
              <w:divBdr>
                <w:top w:val="none" w:sz="0" w:space="0" w:color="auto"/>
                <w:left w:val="none" w:sz="0" w:space="0" w:color="auto"/>
                <w:bottom w:val="none" w:sz="0" w:space="0" w:color="auto"/>
                <w:right w:val="none" w:sz="0" w:space="0" w:color="auto"/>
              </w:divBdr>
            </w:div>
            <w:div w:id="406612900">
              <w:marLeft w:val="0"/>
              <w:marRight w:val="0"/>
              <w:marTop w:val="0"/>
              <w:marBottom w:val="0"/>
              <w:divBdr>
                <w:top w:val="none" w:sz="0" w:space="0" w:color="auto"/>
                <w:left w:val="none" w:sz="0" w:space="0" w:color="auto"/>
                <w:bottom w:val="none" w:sz="0" w:space="0" w:color="auto"/>
                <w:right w:val="none" w:sz="0" w:space="0" w:color="auto"/>
              </w:divBdr>
            </w:div>
            <w:div w:id="448403857">
              <w:marLeft w:val="0"/>
              <w:marRight w:val="0"/>
              <w:marTop w:val="0"/>
              <w:marBottom w:val="0"/>
              <w:divBdr>
                <w:top w:val="none" w:sz="0" w:space="0" w:color="auto"/>
                <w:left w:val="none" w:sz="0" w:space="0" w:color="auto"/>
                <w:bottom w:val="none" w:sz="0" w:space="0" w:color="auto"/>
                <w:right w:val="none" w:sz="0" w:space="0" w:color="auto"/>
              </w:divBdr>
            </w:div>
            <w:div w:id="1599678238">
              <w:marLeft w:val="0"/>
              <w:marRight w:val="0"/>
              <w:marTop w:val="0"/>
              <w:marBottom w:val="0"/>
              <w:divBdr>
                <w:top w:val="none" w:sz="0" w:space="0" w:color="auto"/>
                <w:left w:val="none" w:sz="0" w:space="0" w:color="auto"/>
                <w:bottom w:val="none" w:sz="0" w:space="0" w:color="auto"/>
                <w:right w:val="none" w:sz="0" w:space="0" w:color="auto"/>
              </w:divBdr>
            </w:div>
            <w:div w:id="1336688838">
              <w:marLeft w:val="0"/>
              <w:marRight w:val="0"/>
              <w:marTop w:val="0"/>
              <w:marBottom w:val="0"/>
              <w:divBdr>
                <w:top w:val="none" w:sz="0" w:space="0" w:color="auto"/>
                <w:left w:val="none" w:sz="0" w:space="0" w:color="auto"/>
                <w:bottom w:val="none" w:sz="0" w:space="0" w:color="auto"/>
                <w:right w:val="none" w:sz="0" w:space="0" w:color="auto"/>
              </w:divBdr>
            </w:div>
            <w:div w:id="2033143397">
              <w:marLeft w:val="0"/>
              <w:marRight w:val="0"/>
              <w:marTop w:val="0"/>
              <w:marBottom w:val="0"/>
              <w:divBdr>
                <w:top w:val="none" w:sz="0" w:space="0" w:color="auto"/>
                <w:left w:val="none" w:sz="0" w:space="0" w:color="auto"/>
                <w:bottom w:val="none" w:sz="0" w:space="0" w:color="auto"/>
                <w:right w:val="none" w:sz="0" w:space="0" w:color="auto"/>
              </w:divBdr>
            </w:div>
            <w:div w:id="425612895">
              <w:marLeft w:val="0"/>
              <w:marRight w:val="0"/>
              <w:marTop w:val="0"/>
              <w:marBottom w:val="0"/>
              <w:divBdr>
                <w:top w:val="none" w:sz="0" w:space="0" w:color="auto"/>
                <w:left w:val="none" w:sz="0" w:space="0" w:color="auto"/>
                <w:bottom w:val="none" w:sz="0" w:space="0" w:color="auto"/>
                <w:right w:val="none" w:sz="0" w:space="0" w:color="auto"/>
              </w:divBdr>
            </w:div>
            <w:div w:id="170025993">
              <w:marLeft w:val="0"/>
              <w:marRight w:val="0"/>
              <w:marTop w:val="0"/>
              <w:marBottom w:val="0"/>
              <w:divBdr>
                <w:top w:val="none" w:sz="0" w:space="0" w:color="auto"/>
                <w:left w:val="none" w:sz="0" w:space="0" w:color="auto"/>
                <w:bottom w:val="none" w:sz="0" w:space="0" w:color="auto"/>
                <w:right w:val="none" w:sz="0" w:space="0" w:color="auto"/>
              </w:divBdr>
            </w:div>
            <w:div w:id="1352803125">
              <w:marLeft w:val="0"/>
              <w:marRight w:val="0"/>
              <w:marTop w:val="0"/>
              <w:marBottom w:val="0"/>
              <w:divBdr>
                <w:top w:val="none" w:sz="0" w:space="0" w:color="auto"/>
                <w:left w:val="none" w:sz="0" w:space="0" w:color="auto"/>
                <w:bottom w:val="none" w:sz="0" w:space="0" w:color="auto"/>
                <w:right w:val="none" w:sz="0" w:space="0" w:color="auto"/>
              </w:divBdr>
            </w:div>
            <w:div w:id="1274942441">
              <w:marLeft w:val="0"/>
              <w:marRight w:val="0"/>
              <w:marTop w:val="0"/>
              <w:marBottom w:val="0"/>
              <w:divBdr>
                <w:top w:val="none" w:sz="0" w:space="0" w:color="auto"/>
                <w:left w:val="none" w:sz="0" w:space="0" w:color="auto"/>
                <w:bottom w:val="none" w:sz="0" w:space="0" w:color="auto"/>
                <w:right w:val="none" w:sz="0" w:space="0" w:color="auto"/>
              </w:divBdr>
            </w:div>
            <w:div w:id="1584339547">
              <w:marLeft w:val="0"/>
              <w:marRight w:val="0"/>
              <w:marTop w:val="0"/>
              <w:marBottom w:val="0"/>
              <w:divBdr>
                <w:top w:val="none" w:sz="0" w:space="0" w:color="auto"/>
                <w:left w:val="none" w:sz="0" w:space="0" w:color="auto"/>
                <w:bottom w:val="none" w:sz="0" w:space="0" w:color="auto"/>
                <w:right w:val="none" w:sz="0" w:space="0" w:color="auto"/>
              </w:divBdr>
            </w:div>
            <w:div w:id="805899978">
              <w:marLeft w:val="0"/>
              <w:marRight w:val="0"/>
              <w:marTop w:val="0"/>
              <w:marBottom w:val="0"/>
              <w:divBdr>
                <w:top w:val="none" w:sz="0" w:space="0" w:color="auto"/>
                <w:left w:val="none" w:sz="0" w:space="0" w:color="auto"/>
                <w:bottom w:val="none" w:sz="0" w:space="0" w:color="auto"/>
                <w:right w:val="none" w:sz="0" w:space="0" w:color="auto"/>
              </w:divBdr>
            </w:div>
            <w:div w:id="1662656813">
              <w:marLeft w:val="0"/>
              <w:marRight w:val="0"/>
              <w:marTop w:val="0"/>
              <w:marBottom w:val="0"/>
              <w:divBdr>
                <w:top w:val="none" w:sz="0" w:space="0" w:color="auto"/>
                <w:left w:val="none" w:sz="0" w:space="0" w:color="auto"/>
                <w:bottom w:val="none" w:sz="0" w:space="0" w:color="auto"/>
                <w:right w:val="none" w:sz="0" w:space="0" w:color="auto"/>
              </w:divBdr>
            </w:div>
            <w:div w:id="1088186748">
              <w:marLeft w:val="0"/>
              <w:marRight w:val="0"/>
              <w:marTop w:val="0"/>
              <w:marBottom w:val="0"/>
              <w:divBdr>
                <w:top w:val="none" w:sz="0" w:space="0" w:color="auto"/>
                <w:left w:val="none" w:sz="0" w:space="0" w:color="auto"/>
                <w:bottom w:val="none" w:sz="0" w:space="0" w:color="auto"/>
                <w:right w:val="none" w:sz="0" w:space="0" w:color="auto"/>
              </w:divBdr>
            </w:div>
            <w:div w:id="1580945100">
              <w:marLeft w:val="0"/>
              <w:marRight w:val="0"/>
              <w:marTop w:val="0"/>
              <w:marBottom w:val="0"/>
              <w:divBdr>
                <w:top w:val="none" w:sz="0" w:space="0" w:color="auto"/>
                <w:left w:val="none" w:sz="0" w:space="0" w:color="auto"/>
                <w:bottom w:val="none" w:sz="0" w:space="0" w:color="auto"/>
                <w:right w:val="none" w:sz="0" w:space="0" w:color="auto"/>
              </w:divBdr>
            </w:div>
            <w:div w:id="80219766">
              <w:marLeft w:val="0"/>
              <w:marRight w:val="0"/>
              <w:marTop w:val="0"/>
              <w:marBottom w:val="0"/>
              <w:divBdr>
                <w:top w:val="none" w:sz="0" w:space="0" w:color="auto"/>
                <w:left w:val="none" w:sz="0" w:space="0" w:color="auto"/>
                <w:bottom w:val="none" w:sz="0" w:space="0" w:color="auto"/>
                <w:right w:val="none" w:sz="0" w:space="0" w:color="auto"/>
              </w:divBdr>
            </w:div>
            <w:div w:id="1622684304">
              <w:marLeft w:val="0"/>
              <w:marRight w:val="0"/>
              <w:marTop w:val="0"/>
              <w:marBottom w:val="0"/>
              <w:divBdr>
                <w:top w:val="none" w:sz="0" w:space="0" w:color="auto"/>
                <w:left w:val="none" w:sz="0" w:space="0" w:color="auto"/>
                <w:bottom w:val="none" w:sz="0" w:space="0" w:color="auto"/>
                <w:right w:val="none" w:sz="0" w:space="0" w:color="auto"/>
              </w:divBdr>
            </w:div>
            <w:div w:id="1424646342">
              <w:marLeft w:val="0"/>
              <w:marRight w:val="0"/>
              <w:marTop w:val="0"/>
              <w:marBottom w:val="0"/>
              <w:divBdr>
                <w:top w:val="none" w:sz="0" w:space="0" w:color="auto"/>
                <w:left w:val="none" w:sz="0" w:space="0" w:color="auto"/>
                <w:bottom w:val="none" w:sz="0" w:space="0" w:color="auto"/>
                <w:right w:val="none" w:sz="0" w:space="0" w:color="auto"/>
              </w:divBdr>
            </w:div>
            <w:div w:id="544416439">
              <w:marLeft w:val="0"/>
              <w:marRight w:val="0"/>
              <w:marTop w:val="0"/>
              <w:marBottom w:val="0"/>
              <w:divBdr>
                <w:top w:val="none" w:sz="0" w:space="0" w:color="auto"/>
                <w:left w:val="none" w:sz="0" w:space="0" w:color="auto"/>
                <w:bottom w:val="none" w:sz="0" w:space="0" w:color="auto"/>
                <w:right w:val="none" w:sz="0" w:space="0" w:color="auto"/>
              </w:divBdr>
            </w:div>
            <w:div w:id="1476993126">
              <w:marLeft w:val="0"/>
              <w:marRight w:val="0"/>
              <w:marTop w:val="0"/>
              <w:marBottom w:val="0"/>
              <w:divBdr>
                <w:top w:val="none" w:sz="0" w:space="0" w:color="auto"/>
                <w:left w:val="none" w:sz="0" w:space="0" w:color="auto"/>
                <w:bottom w:val="none" w:sz="0" w:space="0" w:color="auto"/>
                <w:right w:val="none" w:sz="0" w:space="0" w:color="auto"/>
              </w:divBdr>
            </w:div>
            <w:div w:id="174661367">
              <w:marLeft w:val="0"/>
              <w:marRight w:val="0"/>
              <w:marTop w:val="0"/>
              <w:marBottom w:val="0"/>
              <w:divBdr>
                <w:top w:val="none" w:sz="0" w:space="0" w:color="auto"/>
                <w:left w:val="none" w:sz="0" w:space="0" w:color="auto"/>
                <w:bottom w:val="none" w:sz="0" w:space="0" w:color="auto"/>
                <w:right w:val="none" w:sz="0" w:space="0" w:color="auto"/>
              </w:divBdr>
            </w:div>
            <w:div w:id="20475789">
              <w:marLeft w:val="0"/>
              <w:marRight w:val="0"/>
              <w:marTop w:val="0"/>
              <w:marBottom w:val="0"/>
              <w:divBdr>
                <w:top w:val="none" w:sz="0" w:space="0" w:color="auto"/>
                <w:left w:val="none" w:sz="0" w:space="0" w:color="auto"/>
                <w:bottom w:val="none" w:sz="0" w:space="0" w:color="auto"/>
                <w:right w:val="none" w:sz="0" w:space="0" w:color="auto"/>
              </w:divBdr>
            </w:div>
            <w:div w:id="487094040">
              <w:marLeft w:val="0"/>
              <w:marRight w:val="0"/>
              <w:marTop w:val="0"/>
              <w:marBottom w:val="0"/>
              <w:divBdr>
                <w:top w:val="none" w:sz="0" w:space="0" w:color="auto"/>
                <w:left w:val="none" w:sz="0" w:space="0" w:color="auto"/>
                <w:bottom w:val="none" w:sz="0" w:space="0" w:color="auto"/>
                <w:right w:val="none" w:sz="0" w:space="0" w:color="auto"/>
              </w:divBdr>
            </w:div>
            <w:div w:id="37125856">
              <w:marLeft w:val="0"/>
              <w:marRight w:val="0"/>
              <w:marTop w:val="0"/>
              <w:marBottom w:val="0"/>
              <w:divBdr>
                <w:top w:val="none" w:sz="0" w:space="0" w:color="auto"/>
                <w:left w:val="none" w:sz="0" w:space="0" w:color="auto"/>
                <w:bottom w:val="none" w:sz="0" w:space="0" w:color="auto"/>
                <w:right w:val="none" w:sz="0" w:space="0" w:color="auto"/>
              </w:divBdr>
            </w:div>
            <w:div w:id="184487005">
              <w:marLeft w:val="0"/>
              <w:marRight w:val="0"/>
              <w:marTop w:val="0"/>
              <w:marBottom w:val="0"/>
              <w:divBdr>
                <w:top w:val="none" w:sz="0" w:space="0" w:color="auto"/>
                <w:left w:val="none" w:sz="0" w:space="0" w:color="auto"/>
                <w:bottom w:val="none" w:sz="0" w:space="0" w:color="auto"/>
                <w:right w:val="none" w:sz="0" w:space="0" w:color="auto"/>
              </w:divBdr>
            </w:div>
            <w:div w:id="1536889991">
              <w:marLeft w:val="0"/>
              <w:marRight w:val="0"/>
              <w:marTop w:val="0"/>
              <w:marBottom w:val="0"/>
              <w:divBdr>
                <w:top w:val="none" w:sz="0" w:space="0" w:color="auto"/>
                <w:left w:val="none" w:sz="0" w:space="0" w:color="auto"/>
                <w:bottom w:val="none" w:sz="0" w:space="0" w:color="auto"/>
                <w:right w:val="none" w:sz="0" w:space="0" w:color="auto"/>
              </w:divBdr>
            </w:div>
            <w:div w:id="152911237">
              <w:marLeft w:val="0"/>
              <w:marRight w:val="0"/>
              <w:marTop w:val="0"/>
              <w:marBottom w:val="0"/>
              <w:divBdr>
                <w:top w:val="none" w:sz="0" w:space="0" w:color="auto"/>
                <w:left w:val="none" w:sz="0" w:space="0" w:color="auto"/>
                <w:bottom w:val="none" w:sz="0" w:space="0" w:color="auto"/>
                <w:right w:val="none" w:sz="0" w:space="0" w:color="auto"/>
              </w:divBdr>
            </w:div>
            <w:div w:id="791940845">
              <w:marLeft w:val="0"/>
              <w:marRight w:val="0"/>
              <w:marTop w:val="0"/>
              <w:marBottom w:val="0"/>
              <w:divBdr>
                <w:top w:val="none" w:sz="0" w:space="0" w:color="auto"/>
                <w:left w:val="none" w:sz="0" w:space="0" w:color="auto"/>
                <w:bottom w:val="none" w:sz="0" w:space="0" w:color="auto"/>
                <w:right w:val="none" w:sz="0" w:space="0" w:color="auto"/>
              </w:divBdr>
            </w:div>
            <w:div w:id="927039101">
              <w:marLeft w:val="0"/>
              <w:marRight w:val="0"/>
              <w:marTop w:val="0"/>
              <w:marBottom w:val="0"/>
              <w:divBdr>
                <w:top w:val="none" w:sz="0" w:space="0" w:color="auto"/>
                <w:left w:val="none" w:sz="0" w:space="0" w:color="auto"/>
                <w:bottom w:val="none" w:sz="0" w:space="0" w:color="auto"/>
                <w:right w:val="none" w:sz="0" w:space="0" w:color="auto"/>
              </w:divBdr>
            </w:div>
            <w:div w:id="799034172">
              <w:marLeft w:val="0"/>
              <w:marRight w:val="0"/>
              <w:marTop w:val="0"/>
              <w:marBottom w:val="0"/>
              <w:divBdr>
                <w:top w:val="none" w:sz="0" w:space="0" w:color="auto"/>
                <w:left w:val="none" w:sz="0" w:space="0" w:color="auto"/>
                <w:bottom w:val="none" w:sz="0" w:space="0" w:color="auto"/>
                <w:right w:val="none" w:sz="0" w:space="0" w:color="auto"/>
              </w:divBdr>
            </w:div>
            <w:div w:id="1588003125">
              <w:marLeft w:val="0"/>
              <w:marRight w:val="0"/>
              <w:marTop w:val="0"/>
              <w:marBottom w:val="0"/>
              <w:divBdr>
                <w:top w:val="none" w:sz="0" w:space="0" w:color="auto"/>
                <w:left w:val="none" w:sz="0" w:space="0" w:color="auto"/>
                <w:bottom w:val="none" w:sz="0" w:space="0" w:color="auto"/>
                <w:right w:val="none" w:sz="0" w:space="0" w:color="auto"/>
              </w:divBdr>
            </w:div>
            <w:div w:id="1745831624">
              <w:marLeft w:val="0"/>
              <w:marRight w:val="0"/>
              <w:marTop w:val="0"/>
              <w:marBottom w:val="0"/>
              <w:divBdr>
                <w:top w:val="none" w:sz="0" w:space="0" w:color="auto"/>
                <w:left w:val="none" w:sz="0" w:space="0" w:color="auto"/>
                <w:bottom w:val="none" w:sz="0" w:space="0" w:color="auto"/>
                <w:right w:val="none" w:sz="0" w:space="0" w:color="auto"/>
              </w:divBdr>
            </w:div>
            <w:div w:id="2142646864">
              <w:marLeft w:val="0"/>
              <w:marRight w:val="0"/>
              <w:marTop w:val="0"/>
              <w:marBottom w:val="0"/>
              <w:divBdr>
                <w:top w:val="none" w:sz="0" w:space="0" w:color="auto"/>
                <w:left w:val="none" w:sz="0" w:space="0" w:color="auto"/>
                <w:bottom w:val="none" w:sz="0" w:space="0" w:color="auto"/>
                <w:right w:val="none" w:sz="0" w:space="0" w:color="auto"/>
              </w:divBdr>
            </w:div>
            <w:div w:id="800537708">
              <w:marLeft w:val="0"/>
              <w:marRight w:val="0"/>
              <w:marTop w:val="0"/>
              <w:marBottom w:val="0"/>
              <w:divBdr>
                <w:top w:val="none" w:sz="0" w:space="0" w:color="auto"/>
                <w:left w:val="none" w:sz="0" w:space="0" w:color="auto"/>
                <w:bottom w:val="none" w:sz="0" w:space="0" w:color="auto"/>
                <w:right w:val="none" w:sz="0" w:space="0" w:color="auto"/>
              </w:divBdr>
            </w:div>
            <w:div w:id="390620401">
              <w:marLeft w:val="0"/>
              <w:marRight w:val="0"/>
              <w:marTop w:val="0"/>
              <w:marBottom w:val="0"/>
              <w:divBdr>
                <w:top w:val="none" w:sz="0" w:space="0" w:color="auto"/>
                <w:left w:val="none" w:sz="0" w:space="0" w:color="auto"/>
                <w:bottom w:val="none" w:sz="0" w:space="0" w:color="auto"/>
                <w:right w:val="none" w:sz="0" w:space="0" w:color="auto"/>
              </w:divBdr>
            </w:div>
            <w:div w:id="263735965">
              <w:marLeft w:val="0"/>
              <w:marRight w:val="0"/>
              <w:marTop w:val="0"/>
              <w:marBottom w:val="0"/>
              <w:divBdr>
                <w:top w:val="none" w:sz="0" w:space="0" w:color="auto"/>
                <w:left w:val="none" w:sz="0" w:space="0" w:color="auto"/>
                <w:bottom w:val="none" w:sz="0" w:space="0" w:color="auto"/>
                <w:right w:val="none" w:sz="0" w:space="0" w:color="auto"/>
              </w:divBdr>
            </w:div>
            <w:div w:id="320549277">
              <w:marLeft w:val="0"/>
              <w:marRight w:val="0"/>
              <w:marTop w:val="0"/>
              <w:marBottom w:val="0"/>
              <w:divBdr>
                <w:top w:val="none" w:sz="0" w:space="0" w:color="auto"/>
                <w:left w:val="none" w:sz="0" w:space="0" w:color="auto"/>
                <w:bottom w:val="none" w:sz="0" w:space="0" w:color="auto"/>
                <w:right w:val="none" w:sz="0" w:space="0" w:color="auto"/>
              </w:divBdr>
            </w:div>
            <w:div w:id="2058162381">
              <w:marLeft w:val="0"/>
              <w:marRight w:val="0"/>
              <w:marTop w:val="0"/>
              <w:marBottom w:val="0"/>
              <w:divBdr>
                <w:top w:val="none" w:sz="0" w:space="0" w:color="auto"/>
                <w:left w:val="none" w:sz="0" w:space="0" w:color="auto"/>
                <w:bottom w:val="none" w:sz="0" w:space="0" w:color="auto"/>
                <w:right w:val="none" w:sz="0" w:space="0" w:color="auto"/>
              </w:divBdr>
            </w:div>
            <w:div w:id="348024002">
              <w:marLeft w:val="0"/>
              <w:marRight w:val="0"/>
              <w:marTop w:val="0"/>
              <w:marBottom w:val="0"/>
              <w:divBdr>
                <w:top w:val="none" w:sz="0" w:space="0" w:color="auto"/>
                <w:left w:val="none" w:sz="0" w:space="0" w:color="auto"/>
                <w:bottom w:val="none" w:sz="0" w:space="0" w:color="auto"/>
                <w:right w:val="none" w:sz="0" w:space="0" w:color="auto"/>
              </w:divBdr>
            </w:div>
            <w:div w:id="169029134">
              <w:marLeft w:val="0"/>
              <w:marRight w:val="0"/>
              <w:marTop w:val="0"/>
              <w:marBottom w:val="0"/>
              <w:divBdr>
                <w:top w:val="none" w:sz="0" w:space="0" w:color="auto"/>
                <w:left w:val="none" w:sz="0" w:space="0" w:color="auto"/>
                <w:bottom w:val="none" w:sz="0" w:space="0" w:color="auto"/>
                <w:right w:val="none" w:sz="0" w:space="0" w:color="auto"/>
              </w:divBdr>
            </w:div>
            <w:div w:id="1964572844">
              <w:marLeft w:val="0"/>
              <w:marRight w:val="0"/>
              <w:marTop w:val="0"/>
              <w:marBottom w:val="0"/>
              <w:divBdr>
                <w:top w:val="none" w:sz="0" w:space="0" w:color="auto"/>
                <w:left w:val="none" w:sz="0" w:space="0" w:color="auto"/>
                <w:bottom w:val="none" w:sz="0" w:space="0" w:color="auto"/>
                <w:right w:val="none" w:sz="0" w:space="0" w:color="auto"/>
              </w:divBdr>
            </w:div>
            <w:div w:id="1415011851">
              <w:marLeft w:val="0"/>
              <w:marRight w:val="0"/>
              <w:marTop w:val="0"/>
              <w:marBottom w:val="0"/>
              <w:divBdr>
                <w:top w:val="none" w:sz="0" w:space="0" w:color="auto"/>
                <w:left w:val="none" w:sz="0" w:space="0" w:color="auto"/>
                <w:bottom w:val="none" w:sz="0" w:space="0" w:color="auto"/>
                <w:right w:val="none" w:sz="0" w:space="0" w:color="auto"/>
              </w:divBdr>
            </w:div>
            <w:div w:id="1808010922">
              <w:marLeft w:val="0"/>
              <w:marRight w:val="0"/>
              <w:marTop w:val="0"/>
              <w:marBottom w:val="0"/>
              <w:divBdr>
                <w:top w:val="none" w:sz="0" w:space="0" w:color="auto"/>
                <w:left w:val="none" w:sz="0" w:space="0" w:color="auto"/>
                <w:bottom w:val="none" w:sz="0" w:space="0" w:color="auto"/>
                <w:right w:val="none" w:sz="0" w:space="0" w:color="auto"/>
              </w:divBdr>
            </w:div>
            <w:div w:id="288705474">
              <w:marLeft w:val="0"/>
              <w:marRight w:val="0"/>
              <w:marTop w:val="0"/>
              <w:marBottom w:val="0"/>
              <w:divBdr>
                <w:top w:val="none" w:sz="0" w:space="0" w:color="auto"/>
                <w:left w:val="none" w:sz="0" w:space="0" w:color="auto"/>
                <w:bottom w:val="none" w:sz="0" w:space="0" w:color="auto"/>
                <w:right w:val="none" w:sz="0" w:space="0" w:color="auto"/>
              </w:divBdr>
            </w:div>
            <w:div w:id="1631546166">
              <w:marLeft w:val="0"/>
              <w:marRight w:val="0"/>
              <w:marTop w:val="0"/>
              <w:marBottom w:val="0"/>
              <w:divBdr>
                <w:top w:val="none" w:sz="0" w:space="0" w:color="auto"/>
                <w:left w:val="none" w:sz="0" w:space="0" w:color="auto"/>
                <w:bottom w:val="none" w:sz="0" w:space="0" w:color="auto"/>
                <w:right w:val="none" w:sz="0" w:space="0" w:color="auto"/>
              </w:divBdr>
            </w:div>
            <w:div w:id="454326751">
              <w:marLeft w:val="0"/>
              <w:marRight w:val="0"/>
              <w:marTop w:val="0"/>
              <w:marBottom w:val="0"/>
              <w:divBdr>
                <w:top w:val="none" w:sz="0" w:space="0" w:color="auto"/>
                <w:left w:val="none" w:sz="0" w:space="0" w:color="auto"/>
                <w:bottom w:val="none" w:sz="0" w:space="0" w:color="auto"/>
                <w:right w:val="none" w:sz="0" w:space="0" w:color="auto"/>
              </w:divBdr>
            </w:div>
            <w:div w:id="43063703">
              <w:marLeft w:val="0"/>
              <w:marRight w:val="0"/>
              <w:marTop w:val="0"/>
              <w:marBottom w:val="0"/>
              <w:divBdr>
                <w:top w:val="none" w:sz="0" w:space="0" w:color="auto"/>
                <w:left w:val="none" w:sz="0" w:space="0" w:color="auto"/>
                <w:bottom w:val="none" w:sz="0" w:space="0" w:color="auto"/>
                <w:right w:val="none" w:sz="0" w:space="0" w:color="auto"/>
              </w:divBdr>
            </w:div>
            <w:div w:id="1297566003">
              <w:marLeft w:val="0"/>
              <w:marRight w:val="0"/>
              <w:marTop w:val="0"/>
              <w:marBottom w:val="0"/>
              <w:divBdr>
                <w:top w:val="none" w:sz="0" w:space="0" w:color="auto"/>
                <w:left w:val="none" w:sz="0" w:space="0" w:color="auto"/>
                <w:bottom w:val="none" w:sz="0" w:space="0" w:color="auto"/>
                <w:right w:val="none" w:sz="0" w:space="0" w:color="auto"/>
              </w:divBdr>
            </w:div>
            <w:div w:id="958998536">
              <w:marLeft w:val="0"/>
              <w:marRight w:val="0"/>
              <w:marTop w:val="0"/>
              <w:marBottom w:val="0"/>
              <w:divBdr>
                <w:top w:val="none" w:sz="0" w:space="0" w:color="auto"/>
                <w:left w:val="none" w:sz="0" w:space="0" w:color="auto"/>
                <w:bottom w:val="none" w:sz="0" w:space="0" w:color="auto"/>
                <w:right w:val="none" w:sz="0" w:space="0" w:color="auto"/>
              </w:divBdr>
            </w:div>
            <w:div w:id="1055198574">
              <w:marLeft w:val="0"/>
              <w:marRight w:val="0"/>
              <w:marTop w:val="0"/>
              <w:marBottom w:val="0"/>
              <w:divBdr>
                <w:top w:val="none" w:sz="0" w:space="0" w:color="auto"/>
                <w:left w:val="none" w:sz="0" w:space="0" w:color="auto"/>
                <w:bottom w:val="none" w:sz="0" w:space="0" w:color="auto"/>
                <w:right w:val="none" w:sz="0" w:space="0" w:color="auto"/>
              </w:divBdr>
            </w:div>
            <w:div w:id="966547892">
              <w:marLeft w:val="0"/>
              <w:marRight w:val="0"/>
              <w:marTop w:val="0"/>
              <w:marBottom w:val="0"/>
              <w:divBdr>
                <w:top w:val="none" w:sz="0" w:space="0" w:color="auto"/>
                <w:left w:val="none" w:sz="0" w:space="0" w:color="auto"/>
                <w:bottom w:val="none" w:sz="0" w:space="0" w:color="auto"/>
                <w:right w:val="none" w:sz="0" w:space="0" w:color="auto"/>
              </w:divBdr>
            </w:div>
            <w:div w:id="1673876499">
              <w:marLeft w:val="0"/>
              <w:marRight w:val="0"/>
              <w:marTop w:val="0"/>
              <w:marBottom w:val="0"/>
              <w:divBdr>
                <w:top w:val="none" w:sz="0" w:space="0" w:color="auto"/>
                <w:left w:val="none" w:sz="0" w:space="0" w:color="auto"/>
                <w:bottom w:val="none" w:sz="0" w:space="0" w:color="auto"/>
                <w:right w:val="none" w:sz="0" w:space="0" w:color="auto"/>
              </w:divBdr>
            </w:div>
            <w:div w:id="5035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344247">
      <w:bodyDiv w:val="1"/>
      <w:marLeft w:val="0"/>
      <w:marRight w:val="0"/>
      <w:marTop w:val="0"/>
      <w:marBottom w:val="0"/>
      <w:divBdr>
        <w:top w:val="none" w:sz="0" w:space="0" w:color="auto"/>
        <w:left w:val="none" w:sz="0" w:space="0" w:color="auto"/>
        <w:bottom w:val="none" w:sz="0" w:space="0" w:color="auto"/>
        <w:right w:val="none" w:sz="0" w:space="0" w:color="auto"/>
      </w:divBdr>
    </w:div>
    <w:div w:id="1451977587">
      <w:bodyDiv w:val="1"/>
      <w:marLeft w:val="0"/>
      <w:marRight w:val="0"/>
      <w:marTop w:val="0"/>
      <w:marBottom w:val="0"/>
      <w:divBdr>
        <w:top w:val="none" w:sz="0" w:space="0" w:color="auto"/>
        <w:left w:val="none" w:sz="0" w:space="0" w:color="auto"/>
        <w:bottom w:val="none" w:sz="0" w:space="0" w:color="auto"/>
        <w:right w:val="none" w:sz="0" w:space="0" w:color="auto"/>
      </w:divBdr>
    </w:div>
    <w:div w:id="1457531490">
      <w:bodyDiv w:val="1"/>
      <w:marLeft w:val="0"/>
      <w:marRight w:val="0"/>
      <w:marTop w:val="0"/>
      <w:marBottom w:val="0"/>
      <w:divBdr>
        <w:top w:val="none" w:sz="0" w:space="0" w:color="auto"/>
        <w:left w:val="none" w:sz="0" w:space="0" w:color="auto"/>
        <w:bottom w:val="none" w:sz="0" w:space="0" w:color="auto"/>
        <w:right w:val="none" w:sz="0" w:space="0" w:color="auto"/>
      </w:divBdr>
    </w:div>
    <w:div w:id="1714429333">
      <w:bodyDiv w:val="1"/>
      <w:marLeft w:val="0"/>
      <w:marRight w:val="0"/>
      <w:marTop w:val="0"/>
      <w:marBottom w:val="0"/>
      <w:divBdr>
        <w:top w:val="none" w:sz="0" w:space="0" w:color="auto"/>
        <w:left w:val="none" w:sz="0" w:space="0" w:color="auto"/>
        <w:bottom w:val="none" w:sz="0" w:space="0" w:color="auto"/>
        <w:right w:val="none" w:sz="0" w:space="0" w:color="auto"/>
      </w:divBdr>
      <w:divsChild>
        <w:div w:id="282925621">
          <w:marLeft w:val="0"/>
          <w:marRight w:val="0"/>
          <w:marTop w:val="0"/>
          <w:marBottom w:val="0"/>
          <w:divBdr>
            <w:top w:val="none" w:sz="0" w:space="0" w:color="auto"/>
            <w:left w:val="none" w:sz="0" w:space="0" w:color="auto"/>
            <w:bottom w:val="none" w:sz="0" w:space="0" w:color="auto"/>
            <w:right w:val="none" w:sz="0" w:space="0" w:color="auto"/>
          </w:divBdr>
          <w:divsChild>
            <w:div w:id="1028138963">
              <w:marLeft w:val="0"/>
              <w:marRight w:val="0"/>
              <w:marTop w:val="0"/>
              <w:marBottom w:val="0"/>
              <w:divBdr>
                <w:top w:val="none" w:sz="0" w:space="0" w:color="auto"/>
                <w:left w:val="none" w:sz="0" w:space="0" w:color="auto"/>
                <w:bottom w:val="none" w:sz="0" w:space="0" w:color="auto"/>
                <w:right w:val="none" w:sz="0" w:space="0" w:color="auto"/>
              </w:divBdr>
            </w:div>
            <w:div w:id="1589537813">
              <w:marLeft w:val="0"/>
              <w:marRight w:val="0"/>
              <w:marTop w:val="0"/>
              <w:marBottom w:val="0"/>
              <w:divBdr>
                <w:top w:val="none" w:sz="0" w:space="0" w:color="auto"/>
                <w:left w:val="none" w:sz="0" w:space="0" w:color="auto"/>
                <w:bottom w:val="none" w:sz="0" w:space="0" w:color="auto"/>
                <w:right w:val="none" w:sz="0" w:space="0" w:color="auto"/>
              </w:divBdr>
            </w:div>
            <w:div w:id="173888847">
              <w:marLeft w:val="0"/>
              <w:marRight w:val="0"/>
              <w:marTop w:val="0"/>
              <w:marBottom w:val="0"/>
              <w:divBdr>
                <w:top w:val="none" w:sz="0" w:space="0" w:color="auto"/>
                <w:left w:val="none" w:sz="0" w:space="0" w:color="auto"/>
                <w:bottom w:val="none" w:sz="0" w:space="0" w:color="auto"/>
                <w:right w:val="none" w:sz="0" w:space="0" w:color="auto"/>
              </w:divBdr>
            </w:div>
            <w:div w:id="1713462369">
              <w:marLeft w:val="0"/>
              <w:marRight w:val="0"/>
              <w:marTop w:val="0"/>
              <w:marBottom w:val="0"/>
              <w:divBdr>
                <w:top w:val="none" w:sz="0" w:space="0" w:color="auto"/>
                <w:left w:val="none" w:sz="0" w:space="0" w:color="auto"/>
                <w:bottom w:val="none" w:sz="0" w:space="0" w:color="auto"/>
                <w:right w:val="none" w:sz="0" w:space="0" w:color="auto"/>
              </w:divBdr>
            </w:div>
            <w:div w:id="682167108">
              <w:marLeft w:val="0"/>
              <w:marRight w:val="0"/>
              <w:marTop w:val="0"/>
              <w:marBottom w:val="0"/>
              <w:divBdr>
                <w:top w:val="none" w:sz="0" w:space="0" w:color="auto"/>
                <w:left w:val="none" w:sz="0" w:space="0" w:color="auto"/>
                <w:bottom w:val="none" w:sz="0" w:space="0" w:color="auto"/>
                <w:right w:val="none" w:sz="0" w:space="0" w:color="auto"/>
              </w:divBdr>
            </w:div>
            <w:div w:id="975068686">
              <w:marLeft w:val="0"/>
              <w:marRight w:val="0"/>
              <w:marTop w:val="0"/>
              <w:marBottom w:val="0"/>
              <w:divBdr>
                <w:top w:val="none" w:sz="0" w:space="0" w:color="auto"/>
                <w:left w:val="none" w:sz="0" w:space="0" w:color="auto"/>
                <w:bottom w:val="none" w:sz="0" w:space="0" w:color="auto"/>
                <w:right w:val="none" w:sz="0" w:space="0" w:color="auto"/>
              </w:divBdr>
            </w:div>
            <w:div w:id="1832409129">
              <w:marLeft w:val="0"/>
              <w:marRight w:val="0"/>
              <w:marTop w:val="0"/>
              <w:marBottom w:val="0"/>
              <w:divBdr>
                <w:top w:val="none" w:sz="0" w:space="0" w:color="auto"/>
                <w:left w:val="none" w:sz="0" w:space="0" w:color="auto"/>
                <w:bottom w:val="none" w:sz="0" w:space="0" w:color="auto"/>
                <w:right w:val="none" w:sz="0" w:space="0" w:color="auto"/>
              </w:divBdr>
            </w:div>
            <w:div w:id="1023439755">
              <w:marLeft w:val="0"/>
              <w:marRight w:val="0"/>
              <w:marTop w:val="0"/>
              <w:marBottom w:val="0"/>
              <w:divBdr>
                <w:top w:val="none" w:sz="0" w:space="0" w:color="auto"/>
                <w:left w:val="none" w:sz="0" w:space="0" w:color="auto"/>
                <w:bottom w:val="none" w:sz="0" w:space="0" w:color="auto"/>
                <w:right w:val="none" w:sz="0" w:space="0" w:color="auto"/>
              </w:divBdr>
            </w:div>
            <w:div w:id="1261451242">
              <w:marLeft w:val="0"/>
              <w:marRight w:val="0"/>
              <w:marTop w:val="0"/>
              <w:marBottom w:val="0"/>
              <w:divBdr>
                <w:top w:val="none" w:sz="0" w:space="0" w:color="auto"/>
                <w:left w:val="none" w:sz="0" w:space="0" w:color="auto"/>
                <w:bottom w:val="none" w:sz="0" w:space="0" w:color="auto"/>
                <w:right w:val="none" w:sz="0" w:space="0" w:color="auto"/>
              </w:divBdr>
            </w:div>
            <w:div w:id="465515692">
              <w:marLeft w:val="0"/>
              <w:marRight w:val="0"/>
              <w:marTop w:val="0"/>
              <w:marBottom w:val="0"/>
              <w:divBdr>
                <w:top w:val="none" w:sz="0" w:space="0" w:color="auto"/>
                <w:left w:val="none" w:sz="0" w:space="0" w:color="auto"/>
                <w:bottom w:val="none" w:sz="0" w:space="0" w:color="auto"/>
                <w:right w:val="none" w:sz="0" w:space="0" w:color="auto"/>
              </w:divBdr>
            </w:div>
            <w:div w:id="861012858">
              <w:marLeft w:val="0"/>
              <w:marRight w:val="0"/>
              <w:marTop w:val="0"/>
              <w:marBottom w:val="0"/>
              <w:divBdr>
                <w:top w:val="none" w:sz="0" w:space="0" w:color="auto"/>
                <w:left w:val="none" w:sz="0" w:space="0" w:color="auto"/>
                <w:bottom w:val="none" w:sz="0" w:space="0" w:color="auto"/>
                <w:right w:val="none" w:sz="0" w:space="0" w:color="auto"/>
              </w:divBdr>
            </w:div>
            <w:div w:id="2046909335">
              <w:marLeft w:val="0"/>
              <w:marRight w:val="0"/>
              <w:marTop w:val="0"/>
              <w:marBottom w:val="0"/>
              <w:divBdr>
                <w:top w:val="none" w:sz="0" w:space="0" w:color="auto"/>
                <w:left w:val="none" w:sz="0" w:space="0" w:color="auto"/>
                <w:bottom w:val="none" w:sz="0" w:space="0" w:color="auto"/>
                <w:right w:val="none" w:sz="0" w:space="0" w:color="auto"/>
              </w:divBdr>
            </w:div>
            <w:div w:id="1568227824">
              <w:marLeft w:val="0"/>
              <w:marRight w:val="0"/>
              <w:marTop w:val="0"/>
              <w:marBottom w:val="0"/>
              <w:divBdr>
                <w:top w:val="none" w:sz="0" w:space="0" w:color="auto"/>
                <w:left w:val="none" w:sz="0" w:space="0" w:color="auto"/>
                <w:bottom w:val="none" w:sz="0" w:space="0" w:color="auto"/>
                <w:right w:val="none" w:sz="0" w:space="0" w:color="auto"/>
              </w:divBdr>
            </w:div>
            <w:div w:id="638612110">
              <w:marLeft w:val="0"/>
              <w:marRight w:val="0"/>
              <w:marTop w:val="0"/>
              <w:marBottom w:val="0"/>
              <w:divBdr>
                <w:top w:val="none" w:sz="0" w:space="0" w:color="auto"/>
                <w:left w:val="none" w:sz="0" w:space="0" w:color="auto"/>
                <w:bottom w:val="none" w:sz="0" w:space="0" w:color="auto"/>
                <w:right w:val="none" w:sz="0" w:space="0" w:color="auto"/>
              </w:divBdr>
            </w:div>
            <w:div w:id="1684741691">
              <w:marLeft w:val="0"/>
              <w:marRight w:val="0"/>
              <w:marTop w:val="0"/>
              <w:marBottom w:val="0"/>
              <w:divBdr>
                <w:top w:val="none" w:sz="0" w:space="0" w:color="auto"/>
                <w:left w:val="none" w:sz="0" w:space="0" w:color="auto"/>
                <w:bottom w:val="none" w:sz="0" w:space="0" w:color="auto"/>
                <w:right w:val="none" w:sz="0" w:space="0" w:color="auto"/>
              </w:divBdr>
            </w:div>
            <w:div w:id="1503857729">
              <w:marLeft w:val="0"/>
              <w:marRight w:val="0"/>
              <w:marTop w:val="0"/>
              <w:marBottom w:val="0"/>
              <w:divBdr>
                <w:top w:val="none" w:sz="0" w:space="0" w:color="auto"/>
                <w:left w:val="none" w:sz="0" w:space="0" w:color="auto"/>
                <w:bottom w:val="none" w:sz="0" w:space="0" w:color="auto"/>
                <w:right w:val="none" w:sz="0" w:space="0" w:color="auto"/>
              </w:divBdr>
            </w:div>
            <w:div w:id="532962342">
              <w:marLeft w:val="0"/>
              <w:marRight w:val="0"/>
              <w:marTop w:val="0"/>
              <w:marBottom w:val="0"/>
              <w:divBdr>
                <w:top w:val="none" w:sz="0" w:space="0" w:color="auto"/>
                <w:left w:val="none" w:sz="0" w:space="0" w:color="auto"/>
                <w:bottom w:val="none" w:sz="0" w:space="0" w:color="auto"/>
                <w:right w:val="none" w:sz="0" w:space="0" w:color="auto"/>
              </w:divBdr>
            </w:div>
            <w:div w:id="1065034527">
              <w:marLeft w:val="0"/>
              <w:marRight w:val="0"/>
              <w:marTop w:val="0"/>
              <w:marBottom w:val="0"/>
              <w:divBdr>
                <w:top w:val="none" w:sz="0" w:space="0" w:color="auto"/>
                <w:left w:val="none" w:sz="0" w:space="0" w:color="auto"/>
                <w:bottom w:val="none" w:sz="0" w:space="0" w:color="auto"/>
                <w:right w:val="none" w:sz="0" w:space="0" w:color="auto"/>
              </w:divBdr>
            </w:div>
            <w:div w:id="1681811237">
              <w:marLeft w:val="0"/>
              <w:marRight w:val="0"/>
              <w:marTop w:val="0"/>
              <w:marBottom w:val="0"/>
              <w:divBdr>
                <w:top w:val="none" w:sz="0" w:space="0" w:color="auto"/>
                <w:left w:val="none" w:sz="0" w:space="0" w:color="auto"/>
                <w:bottom w:val="none" w:sz="0" w:space="0" w:color="auto"/>
                <w:right w:val="none" w:sz="0" w:space="0" w:color="auto"/>
              </w:divBdr>
            </w:div>
            <w:div w:id="452283574">
              <w:marLeft w:val="0"/>
              <w:marRight w:val="0"/>
              <w:marTop w:val="0"/>
              <w:marBottom w:val="0"/>
              <w:divBdr>
                <w:top w:val="none" w:sz="0" w:space="0" w:color="auto"/>
                <w:left w:val="none" w:sz="0" w:space="0" w:color="auto"/>
                <w:bottom w:val="none" w:sz="0" w:space="0" w:color="auto"/>
                <w:right w:val="none" w:sz="0" w:space="0" w:color="auto"/>
              </w:divBdr>
            </w:div>
            <w:div w:id="120925833">
              <w:marLeft w:val="0"/>
              <w:marRight w:val="0"/>
              <w:marTop w:val="0"/>
              <w:marBottom w:val="0"/>
              <w:divBdr>
                <w:top w:val="none" w:sz="0" w:space="0" w:color="auto"/>
                <w:left w:val="none" w:sz="0" w:space="0" w:color="auto"/>
                <w:bottom w:val="none" w:sz="0" w:space="0" w:color="auto"/>
                <w:right w:val="none" w:sz="0" w:space="0" w:color="auto"/>
              </w:divBdr>
            </w:div>
            <w:div w:id="1255087868">
              <w:marLeft w:val="0"/>
              <w:marRight w:val="0"/>
              <w:marTop w:val="0"/>
              <w:marBottom w:val="0"/>
              <w:divBdr>
                <w:top w:val="none" w:sz="0" w:space="0" w:color="auto"/>
                <w:left w:val="none" w:sz="0" w:space="0" w:color="auto"/>
                <w:bottom w:val="none" w:sz="0" w:space="0" w:color="auto"/>
                <w:right w:val="none" w:sz="0" w:space="0" w:color="auto"/>
              </w:divBdr>
            </w:div>
            <w:div w:id="1208950947">
              <w:marLeft w:val="0"/>
              <w:marRight w:val="0"/>
              <w:marTop w:val="0"/>
              <w:marBottom w:val="0"/>
              <w:divBdr>
                <w:top w:val="none" w:sz="0" w:space="0" w:color="auto"/>
                <w:left w:val="none" w:sz="0" w:space="0" w:color="auto"/>
                <w:bottom w:val="none" w:sz="0" w:space="0" w:color="auto"/>
                <w:right w:val="none" w:sz="0" w:space="0" w:color="auto"/>
              </w:divBdr>
            </w:div>
            <w:div w:id="289484708">
              <w:marLeft w:val="0"/>
              <w:marRight w:val="0"/>
              <w:marTop w:val="0"/>
              <w:marBottom w:val="0"/>
              <w:divBdr>
                <w:top w:val="none" w:sz="0" w:space="0" w:color="auto"/>
                <w:left w:val="none" w:sz="0" w:space="0" w:color="auto"/>
                <w:bottom w:val="none" w:sz="0" w:space="0" w:color="auto"/>
                <w:right w:val="none" w:sz="0" w:space="0" w:color="auto"/>
              </w:divBdr>
            </w:div>
            <w:div w:id="900095282">
              <w:marLeft w:val="0"/>
              <w:marRight w:val="0"/>
              <w:marTop w:val="0"/>
              <w:marBottom w:val="0"/>
              <w:divBdr>
                <w:top w:val="none" w:sz="0" w:space="0" w:color="auto"/>
                <w:left w:val="none" w:sz="0" w:space="0" w:color="auto"/>
                <w:bottom w:val="none" w:sz="0" w:space="0" w:color="auto"/>
                <w:right w:val="none" w:sz="0" w:space="0" w:color="auto"/>
              </w:divBdr>
            </w:div>
            <w:div w:id="2058309541">
              <w:marLeft w:val="0"/>
              <w:marRight w:val="0"/>
              <w:marTop w:val="0"/>
              <w:marBottom w:val="0"/>
              <w:divBdr>
                <w:top w:val="none" w:sz="0" w:space="0" w:color="auto"/>
                <w:left w:val="none" w:sz="0" w:space="0" w:color="auto"/>
                <w:bottom w:val="none" w:sz="0" w:space="0" w:color="auto"/>
                <w:right w:val="none" w:sz="0" w:space="0" w:color="auto"/>
              </w:divBdr>
            </w:div>
            <w:div w:id="2125608982">
              <w:marLeft w:val="0"/>
              <w:marRight w:val="0"/>
              <w:marTop w:val="0"/>
              <w:marBottom w:val="0"/>
              <w:divBdr>
                <w:top w:val="none" w:sz="0" w:space="0" w:color="auto"/>
                <w:left w:val="none" w:sz="0" w:space="0" w:color="auto"/>
                <w:bottom w:val="none" w:sz="0" w:space="0" w:color="auto"/>
                <w:right w:val="none" w:sz="0" w:space="0" w:color="auto"/>
              </w:divBdr>
            </w:div>
            <w:div w:id="945309244">
              <w:marLeft w:val="0"/>
              <w:marRight w:val="0"/>
              <w:marTop w:val="0"/>
              <w:marBottom w:val="0"/>
              <w:divBdr>
                <w:top w:val="none" w:sz="0" w:space="0" w:color="auto"/>
                <w:left w:val="none" w:sz="0" w:space="0" w:color="auto"/>
                <w:bottom w:val="none" w:sz="0" w:space="0" w:color="auto"/>
                <w:right w:val="none" w:sz="0" w:space="0" w:color="auto"/>
              </w:divBdr>
            </w:div>
            <w:div w:id="186019249">
              <w:marLeft w:val="0"/>
              <w:marRight w:val="0"/>
              <w:marTop w:val="0"/>
              <w:marBottom w:val="0"/>
              <w:divBdr>
                <w:top w:val="none" w:sz="0" w:space="0" w:color="auto"/>
                <w:left w:val="none" w:sz="0" w:space="0" w:color="auto"/>
                <w:bottom w:val="none" w:sz="0" w:space="0" w:color="auto"/>
                <w:right w:val="none" w:sz="0" w:space="0" w:color="auto"/>
              </w:divBdr>
            </w:div>
            <w:div w:id="1180894045">
              <w:marLeft w:val="0"/>
              <w:marRight w:val="0"/>
              <w:marTop w:val="0"/>
              <w:marBottom w:val="0"/>
              <w:divBdr>
                <w:top w:val="none" w:sz="0" w:space="0" w:color="auto"/>
                <w:left w:val="none" w:sz="0" w:space="0" w:color="auto"/>
                <w:bottom w:val="none" w:sz="0" w:space="0" w:color="auto"/>
                <w:right w:val="none" w:sz="0" w:space="0" w:color="auto"/>
              </w:divBdr>
            </w:div>
            <w:div w:id="365761019">
              <w:marLeft w:val="0"/>
              <w:marRight w:val="0"/>
              <w:marTop w:val="0"/>
              <w:marBottom w:val="0"/>
              <w:divBdr>
                <w:top w:val="none" w:sz="0" w:space="0" w:color="auto"/>
                <w:left w:val="none" w:sz="0" w:space="0" w:color="auto"/>
                <w:bottom w:val="none" w:sz="0" w:space="0" w:color="auto"/>
                <w:right w:val="none" w:sz="0" w:space="0" w:color="auto"/>
              </w:divBdr>
            </w:div>
            <w:div w:id="1508014589">
              <w:marLeft w:val="0"/>
              <w:marRight w:val="0"/>
              <w:marTop w:val="0"/>
              <w:marBottom w:val="0"/>
              <w:divBdr>
                <w:top w:val="none" w:sz="0" w:space="0" w:color="auto"/>
                <w:left w:val="none" w:sz="0" w:space="0" w:color="auto"/>
                <w:bottom w:val="none" w:sz="0" w:space="0" w:color="auto"/>
                <w:right w:val="none" w:sz="0" w:space="0" w:color="auto"/>
              </w:divBdr>
            </w:div>
            <w:div w:id="386492828">
              <w:marLeft w:val="0"/>
              <w:marRight w:val="0"/>
              <w:marTop w:val="0"/>
              <w:marBottom w:val="0"/>
              <w:divBdr>
                <w:top w:val="none" w:sz="0" w:space="0" w:color="auto"/>
                <w:left w:val="none" w:sz="0" w:space="0" w:color="auto"/>
                <w:bottom w:val="none" w:sz="0" w:space="0" w:color="auto"/>
                <w:right w:val="none" w:sz="0" w:space="0" w:color="auto"/>
              </w:divBdr>
            </w:div>
            <w:div w:id="531306874">
              <w:marLeft w:val="0"/>
              <w:marRight w:val="0"/>
              <w:marTop w:val="0"/>
              <w:marBottom w:val="0"/>
              <w:divBdr>
                <w:top w:val="none" w:sz="0" w:space="0" w:color="auto"/>
                <w:left w:val="none" w:sz="0" w:space="0" w:color="auto"/>
                <w:bottom w:val="none" w:sz="0" w:space="0" w:color="auto"/>
                <w:right w:val="none" w:sz="0" w:space="0" w:color="auto"/>
              </w:divBdr>
            </w:div>
            <w:div w:id="2037539613">
              <w:marLeft w:val="0"/>
              <w:marRight w:val="0"/>
              <w:marTop w:val="0"/>
              <w:marBottom w:val="0"/>
              <w:divBdr>
                <w:top w:val="none" w:sz="0" w:space="0" w:color="auto"/>
                <w:left w:val="none" w:sz="0" w:space="0" w:color="auto"/>
                <w:bottom w:val="none" w:sz="0" w:space="0" w:color="auto"/>
                <w:right w:val="none" w:sz="0" w:space="0" w:color="auto"/>
              </w:divBdr>
            </w:div>
            <w:div w:id="4673849">
              <w:marLeft w:val="0"/>
              <w:marRight w:val="0"/>
              <w:marTop w:val="0"/>
              <w:marBottom w:val="0"/>
              <w:divBdr>
                <w:top w:val="none" w:sz="0" w:space="0" w:color="auto"/>
                <w:left w:val="none" w:sz="0" w:space="0" w:color="auto"/>
                <w:bottom w:val="none" w:sz="0" w:space="0" w:color="auto"/>
                <w:right w:val="none" w:sz="0" w:space="0" w:color="auto"/>
              </w:divBdr>
            </w:div>
            <w:div w:id="529611128">
              <w:marLeft w:val="0"/>
              <w:marRight w:val="0"/>
              <w:marTop w:val="0"/>
              <w:marBottom w:val="0"/>
              <w:divBdr>
                <w:top w:val="none" w:sz="0" w:space="0" w:color="auto"/>
                <w:left w:val="none" w:sz="0" w:space="0" w:color="auto"/>
                <w:bottom w:val="none" w:sz="0" w:space="0" w:color="auto"/>
                <w:right w:val="none" w:sz="0" w:space="0" w:color="auto"/>
              </w:divBdr>
            </w:div>
            <w:div w:id="1531183314">
              <w:marLeft w:val="0"/>
              <w:marRight w:val="0"/>
              <w:marTop w:val="0"/>
              <w:marBottom w:val="0"/>
              <w:divBdr>
                <w:top w:val="none" w:sz="0" w:space="0" w:color="auto"/>
                <w:left w:val="none" w:sz="0" w:space="0" w:color="auto"/>
                <w:bottom w:val="none" w:sz="0" w:space="0" w:color="auto"/>
                <w:right w:val="none" w:sz="0" w:space="0" w:color="auto"/>
              </w:divBdr>
            </w:div>
            <w:div w:id="1921673336">
              <w:marLeft w:val="0"/>
              <w:marRight w:val="0"/>
              <w:marTop w:val="0"/>
              <w:marBottom w:val="0"/>
              <w:divBdr>
                <w:top w:val="none" w:sz="0" w:space="0" w:color="auto"/>
                <w:left w:val="none" w:sz="0" w:space="0" w:color="auto"/>
                <w:bottom w:val="none" w:sz="0" w:space="0" w:color="auto"/>
                <w:right w:val="none" w:sz="0" w:space="0" w:color="auto"/>
              </w:divBdr>
            </w:div>
            <w:div w:id="2004964757">
              <w:marLeft w:val="0"/>
              <w:marRight w:val="0"/>
              <w:marTop w:val="0"/>
              <w:marBottom w:val="0"/>
              <w:divBdr>
                <w:top w:val="none" w:sz="0" w:space="0" w:color="auto"/>
                <w:left w:val="none" w:sz="0" w:space="0" w:color="auto"/>
                <w:bottom w:val="none" w:sz="0" w:space="0" w:color="auto"/>
                <w:right w:val="none" w:sz="0" w:space="0" w:color="auto"/>
              </w:divBdr>
            </w:div>
            <w:div w:id="1479616379">
              <w:marLeft w:val="0"/>
              <w:marRight w:val="0"/>
              <w:marTop w:val="0"/>
              <w:marBottom w:val="0"/>
              <w:divBdr>
                <w:top w:val="none" w:sz="0" w:space="0" w:color="auto"/>
                <w:left w:val="none" w:sz="0" w:space="0" w:color="auto"/>
                <w:bottom w:val="none" w:sz="0" w:space="0" w:color="auto"/>
                <w:right w:val="none" w:sz="0" w:space="0" w:color="auto"/>
              </w:divBdr>
            </w:div>
            <w:div w:id="478498420">
              <w:marLeft w:val="0"/>
              <w:marRight w:val="0"/>
              <w:marTop w:val="0"/>
              <w:marBottom w:val="0"/>
              <w:divBdr>
                <w:top w:val="none" w:sz="0" w:space="0" w:color="auto"/>
                <w:left w:val="none" w:sz="0" w:space="0" w:color="auto"/>
                <w:bottom w:val="none" w:sz="0" w:space="0" w:color="auto"/>
                <w:right w:val="none" w:sz="0" w:space="0" w:color="auto"/>
              </w:divBdr>
            </w:div>
            <w:div w:id="1511019254">
              <w:marLeft w:val="0"/>
              <w:marRight w:val="0"/>
              <w:marTop w:val="0"/>
              <w:marBottom w:val="0"/>
              <w:divBdr>
                <w:top w:val="none" w:sz="0" w:space="0" w:color="auto"/>
                <w:left w:val="none" w:sz="0" w:space="0" w:color="auto"/>
                <w:bottom w:val="none" w:sz="0" w:space="0" w:color="auto"/>
                <w:right w:val="none" w:sz="0" w:space="0" w:color="auto"/>
              </w:divBdr>
            </w:div>
            <w:div w:id="1206261421">
              <w:marLeft w:val="0"/>
              <w:marRight w:val="0"/>
              <w:marTop w:val="0"/>
              <w:marBottom w:val="0"/>
              <w:divBdr>
                <w:top w:val="none" w:sz="0" w:space="0" w:color="auto"/>
                <w:left w:val="none" w:sz="0" w:space="0" w:color="auto"/>
                <w:bottom w:val="none" w:sz="0" w:space="0" w:color="auto"/>
                <w:right w:val="none" w:sz="0" w:space="0" w:color="auto"/>
              </w:divBdr>
            </w:div>
            <w:div w:id="1746879291">
              <w:marLeft w:val="0"/>
              <w:marRight w:val="0"/>
              <w:marTop w:val="0"/>
              <w:marBottom w:val="0"/>
              <w:divBdr>
                <w:top w:val="none" w:sz="0" w:space="0" w:color="auto"/>
                <w:left w:val="none" w:sz="0" w:space="0" w:color="auto"/>
                <w:bottom w:val="none" w:sz="0" w:space="0" w:color="auto"/>
                <w:right w:val="none" w:sz="0" w:space="0" w:color="auto"/>
              </w:divBdr>
            </w:div>
            <w:div w:id="1055470351">
              <w:marLeft w:val="0"/>
              <w:marRight w:val="0"/>
              <w:marTop w:val="0"/>
              <w:marBottom w:val="0"/>
              <w:divBdr>
                <w:top w:val="none" w:sz="0" w:space="0" w:color="auto"/>
                <w:left w:val="none" w:sz="0" w:space="0" w:color="auto"/>
                <w:bottom w:val="none" w:sz="0" w:space="0" w:color="auto"/>
                <w:right w:val="none" w:sz="0" w:space="0" w:color="auto"/>
              </w:divBdr>
            </w:div>
            <w:div w:id="1868173692">
              <w:marLeft w:val="0"/>
              <w:marRight w:val="0"/>
              <w:marTop w:val="0"/>
              <w:marBottom w:val="0"/>
              <w:divBdr>
                <w:top w:val="none" w:sz="0" w:space="0" w:color="auto"/>
                <w:left w:val="none" w:sz="0" w:space="0" w:color="auto"/>
                <w:bottom w:val="none" w:sz="0" w:space="0" w:color="auto"/>
                <w:right w:val="none" w:sz="0" w:space="0" w:color="auto"/>
              </w:divBdr>
            </w:div>
            <w:div w:id="1234050608">
              <w:marLeft w:val="0"/>
              <w:marRight w:val="0"/>
              <w:marTop w:val="0"/>
              <w:marBottom w:val="0"/>
              <w:divBdr>
                <w:top w:val="none" w:sz="0" w:space="0" w:color="auto"/>
                <w:left w:val="none" w:sz="0" w:space="0" w:color="auto"/>
                <w:bottom w:val="none" w:sz="0" w:space="0" w:color="auto"/>
                <w:right w:val="none" w:sz="0" w:space="0" w:color="auto"/>
              </w:divBdr>
            </w:div>
            <w:div w:id="726800484">
              <w:marLeft w:val="0"/>
              <w:marRight w:val="0"/>
              <w:marTop w:val="0"/>
              <w:marBottom w:val="0"/>
              <w:divBdr>
                <w:top w:val="none" w:sz="0" w:space="0" w:color="auto"/>
                <w:left w:val="none" w:sz="0" w:space="0" w:color="auto"/>
                <w:bottom w:val="none" w:sz="0" w:space="0" w:color="auto"/>
                <w:right w:val="none" w:sz="0" w:space="0" w:color="auto"/>
              </w:divBdr>
            </w:div>
            <w:div w:id="1421633915">
              <w:marLeft w:val="0"/>
              <w:marRight w:val="0"/>
              <w:marTop w:val="0"/>
              <w:marBottom w:val="0"/>
              <w:divBdr>
                <w:top w:val="none" w:sz="0" w:space="0" w:color="auto"/>
                <w:left w:val="none" w:sz="0" w:space="0" w:color="auto"/>
                <w:bottom w:val="none" w:sz="0" w:space="0" w:color="auto"/>
                <w:right w:val="none" w:sz="0" w:space="0" w:color="auto"/>
              </w:divBdr>
            </w:div>
            <w:div w:id="731005813">
              <w:marLeft w:val="0"/>
              <w:marRight w:val="0"/>
              <w:marTop w:val="0"/>
              <w:marBottom w:val="0"/>
              <w:divBdr>
                <w:top w:val="none" w:sz="0" w:space="0" w:color="auto"/>
                <w:left w:val="none" w:sz="0" w:space="0" w:color="auto"/>
                <w:bottom w:val="none" w:sz="0" w:space="0" w:color="auto"/>
                <w:right w:val="none" w:sz="0" w:space="0" w:color="auto"/>
              </w:divBdr>
            </w:div>
            <w:div w:id="1800565584">
              <w:marLeft w:val="0"/>
              <w:marRight w:val="0"/>
              <w:marTop w:val="0"/>
              <w:marBottom w:val="0"/>
              <w:divBdr>
                <w:top w:val="none" w:sz="0" w:space="0" w:color="auto"/>
                <w:left w:val="none" w:sz="0" w:space="0" w:color="auto"/>
                <w:bottom w:val="none" w:sz="0" w:space="0" w:color="auto"/>
                <w:right w:val="none" w:sz="0" w:space="0" w:color="auto"/>
              </w:divBdr>
            </w:div>
            <w:div w:id="1826581553">
              <w:marLeft w:val="0"/>
              <w:marRight w:val="0"/>
              <w:marTop w:val="0"/>
              <w:marBottom w:val="0"/>
              <w:divBdr>
                <w:top w:val="none" w:sz="0" w:space="0" w:color="auto"/>
                <w:left w:val="none" w:sz="0" w:space="0" w:color="auto"/>
                <w:bottom w:val="none" w:sz="0" w:space="0" w:color="auto"/>
                <w:right w:val="none" w:sz="0" w:space="0" w:color="auto"/>
              </w:divBdr>
            </w:div>
            <w:div w:id="1276520202">
              <w:marLeft w:val="0"/>
              <w:marRight w:val="0"/>
              <w:marTop w:val="0"/>
              <w:marBottom w:val="0"/>
              <w:divBdr>
                <w:top w:val="none" w:sz="0" w:space="0" w:color="auto"/>
                <w:left w:val="none" w:sz="0" w:space="0" w:color="auto"/>
                <w:bottom w:val="none" w:sz="0" w:space="0" w:color="auto"/>
                <w:right w:val="none" w:sz="0" w:space="0" w:color="auto"/>
              </w:divBdr>
            </w:div>
            <w:div w:id="940451377">
              <w:marLeft w:val="0"/>
              <w:marRight w:val="0"/>
              <w:marTop w:val="0"/>
              <w:marBottom w:val="0"/>
              <w:divBdr>
                <w:top w:val="none" w:sz="0" w:space="0" w:color="auto"/>
                <w:left w:val="none" w:sz="0" w:space="0" w:color="auto"/>
                <w:bottom w:val="none" w:sz="0" w:space="0" w:color="auto"/>
                <w:right w:val="none" w:sz="0" w:space="0" w:color="auto"/>
              </w:divBdr>
            </w:div>
            <w:div w:id="806975803">
              <w:marLeft w:val="0"/>
              <w:marRight w:val="0"/>
              <w:marTop w:val="0"/>
              <w:marBottom w:val="0"/>
              <w:divBdr>
                <w:top w:val="none" w:sz="0" w:space="0" w:color="auto"/>
                <w:left w:val="none" w:sz="0" w:space="0" w:color="auto"/>
                <w:bottom w:val="none" w:sz="0" w:space="0" w:color="auto"/>
                <w:right w:val="none" w:sz="0" w:space="0" w:color="auto"/>
              </w:divBdr>
            </w:div>
            <w:div w:id="1840921146">
              <w:marLeft w:val="0"/>
              <w:marRight w:val="0"/>
              <w:marTop w:val="0"/>
              <w:marBottom w:val="0"/>
              <w:divBdr>
                <w:top w:val="none" w:sz="0" w:space="0" w:color="auto"/>
                <w:left w:val="none" w:sz="0" w:space="0" w:color="auto"/>
                <w:bottom w:val="none" w:sz="0" w:space="0" w:color="auto"/>
                <w:right w:val="none" w:sz="0" w:space="0" w:color="auto"/>
              </w:divBdr>
            </w:div>
            <w:div w:id="1811363455">
              <w:marLeft w:val="0"/>
              <w:marRight w:val="0"/>
              <w:marTop w:val="0"/>
              <w:marBottom w:val="0"/>
              <w:divBdr>
                <w:top w:val="none" w:sz="0" w:space="0" w:color="auto"/>
                <w:left w:val="none" w:sz="0" w:space="0" w:color="auto"/>
                <w:bottom w:val="none" w:sz="0" w:space="0" w:color="auto"/>
                <w:right w:val="none" w:sz="0" w:space="0" w:color="auto"/>
              </w:divBdr>
            </w:div>
            <w:div w:id="1179737507">
              <w:marLeft w:val="0"/>
              <w:marRight w:val="0"/>
              <w:marTop w:val="0"/>
              <w:marBottom w:val="0"/>
              <w:divBdr>
                <w:top w:val="none" w:sz="0" w:space="0" w:color="auto"/>
                <w:left w:val="none" w:sz="0" w:space="0" w:color="auto"/>
                <w:bottom w:val="none" w:sz="0" w:space="0" w:color="auto"/>
                <w:right w:val="none" w:sz="0" w:space="0" w:color="auto"/>
              </w:divBdr>
            </w:div>
            <w:div w:id="1794052512">
              <w:marLeft w:val="0"/>
              <w:marRight w:val="0"/>
              <w:marTop w:val="0"/>
              <w:marBottom w:val="0"/>
              <w:divBdr>
                <w:top w:val="none" w:sz="0" w:space="0" w:color="auto"/>
                <w:left w:val="none" w:sz="0" w:space="0" w:color="auto"/>
                <w:bottom w:val="none" w:sz="0" w:space="0" w:color="auto"/>
                <w:right w:val="none" w:sz="0" w:space="0" w:color="auto"/>
              </w:divBdr>
            </w:div>
            <w:div w:id="942416680">
              <w:marLeft w:val="0"/>
              <w:marRight w:val="0"/>
              <w:marTop w:val="0"/>
              <w:marBottom w:val="0"/>
              <w:divBdr>
                <w:top w:val="none" w:sz="0" w:space="0" w:color="auto"/>
                <w:left w:val="none" w:sz="0" w:space="0" w:color="auto"/>
                <w:bottom w:val="none" w:sz="0" w:space="0" w:color="auto"/>
                <w:right w:val="none" w:sz="0" w:space="0" w:color="auto"/>
              </w:divBdr>
            </w:div>
            <w:div w:id="1224222965">
              <w:marLeft w:val="0"/>
              <w:marRight w:val="0"/>
              <w:marTop w:val="0"/>
              <w:marBottom w:val="0"/>
              <w:divBdr>
                <w:top w:val="none" w:sz="0" w:space="0" w:color="auto"/>
                <w:left w:val="none" w:sz="0" w:space="0" w:color="auto"/>
                <w:bottom w:val="none" w:sz="0" w:space="0" w:color="auto"/>
                <w:right w:val="none" w:sz="0" w:space="0" w:color="auto"/>
              </w:divBdr>
            </w:div>
            <w:div w:id="1277059841">
              <w:marLeft w:val="0"/>
              <w:marRight w:val="0"/>
              <w:marTop w:val="0"/>
              <w:marBottom w:val="0"/>
              <w:divBdr>
                <w:top w:val="none" w:sz="0" w:space="0" w:color="auto"/>
                <w:left w:val="none" w:sz="0" w:space="0" w:color="auto"/>
                <w:bottom w:val="none" w:sz="0" w:space="0" w:color="auto"/>
                <w:right w:val="none" w:sz="0" w:space="0" w:color="auto"/>
              </w:divBdr>
            </w:div>
            <w:div w:id="1227690580">
              <w:marLeft w:val="0"/>
              <w:marRight w:val="0"/>
              <w:marTop w:val="0"/>
              <w:marBottom w:val="0"/>
              <w:divBdr>
                <w:top w:val="none" w:sz="0" w:space="0" w:color="auto"/>
                <w:left w:val="none" w:sz="0" w:space="0" w:color="auto"/>
                <w:bottom w:val="none" w:sz="0" w:space="0" w:color="auto"/>
                <w:right w:val="none" w:sz="0" w:space="0" w:color="auto"/>
              </w:divBdr>
            </w:div>
            <w:div w:id="536427479">
              <w:marLeft w:val="0"/>
              <w:marRight w:val="0"/>
              <w:marTop w:val="0"/>
              <w:marBottom w:val="0"/>
              <w:divBdr>
                <w:top w:val="none" w:sz="0" w:space="0" w:color="auto"/>
                <w:left w:val="none" w:sz="0" w:space="0" w:color="auto"/>
                <w:bottom w:val="none" w:sz="0" w:space="0" w:color="auto"/>
                <w:right w:val="none" w:sz="0" w:space="0" w:color="auto"/>
              </w:divBdr>
            </w:div>
            <w:div w:id="1395549708">
              <w:marLeft w:val="0"/>
              <w:marRight w:val="0"/>
              <w:marTop w:val="0"/>
              <w:marBottom w:val="0"/>
              <w:divBdr>
                <w:top w:val="none" w:sz="0" w:space="0" w:color="auto"/>
                <w:left w:val="none" w:sz="0" w:space="0" w:color="auto"/>
                <w:bottom w:val="none" w:sz="0" w:space="0" w:color="auto"/>
                <w:right w:val="none" w:sz="0" w:space="0" w:color="auto"/>
              </w:divBdr>
            </w:div>
            <w:div w:id="226428063">
              <w:marLeft w:val="0"/>
              <w:marRight w:val="0"/>
              <w:marTop w:val="0"/>
              <w:marBottom w:val="0"/>
              <w:divBdr>
                <w:top w:val="none" w:sz="0" w:space="0" w:color="auto"/>
                <w:left w:val="none" w:sz="0" w:space="0" w:color="auto"/>
                <w:bottom w:val="none" w:sz="0" w:space="0" w:color="auto"/>
                <w:right w:val="none" w:sz="0" w:space="0" w:color="auto"/>
              </w:divBdr>
            </w:div>
            <w:div w:id="1533302790">
              <w:marLeft w:val="0"/>
              <w:marRight w:val="0"/>
              <w:marTop w:val="0"/>
              <w:marBottom w:val="0"/>
              <w:divBdr>
                <w:top w:val="none" w:sz="0" w:space="0" w:color="auto"/>
                <w:left w:val="none" w:sz="0" w:space="0" w:color="auto"/>
                <w:bottom w:val="none" w:sz="0" w:space="0" w:color="auto"/>
                <w:right w:val="none" w:sz="0" w:space="0" w:color="auto"/>
              </w:divBdr>
            </w:div>
            <w:div w:id="2046983678">
              <w:marLeft w:val="0"/>
              <w:marRight w:val="0"/>
              <w:marTop w:val="0"/>
              <w:marBottom w:val="0"/>
              <w:divBdr>
                <w:top w:val="none" w:sz="0" w:space="0" w:color="auto"/>
                <w:left w:val="none" w:sz="0" w:space="0" w:color="auto"/>
                <w:bottom w:val="none" w:sz="0" w:space="0" w:color="auto"/>
                <w:right w:val="none" w:sz="0" w:space="0" w:color="auto"/>
              </w:divBdr>
            </w:div>
            <w:div w:id="386496509">
              <w:marLeft w:val="0"/>
              <w:marRight w:val="0"/>
              <w:marTop w:val="0"/>
              <w:marBottom w:val="0"/>
              <w:divBdr>
                <w:top w:val="none" w:sz="0" w:space="0" w:color="auto"/>
                <w:left w:val="none" w:sz="0" w:space="0" w:color="auto"/>
                <w:bottom w:val="none" w:sz="0" w:space="0" w:color="auto"/>
                <w:right w:val="none" w:sz="0" w:space="0" w:color="auto"/>
              </w:divBdr>
            </w:div>
            <w:div w:id="1357929530">
              <w:marLeft w:val="0"/>
              <w:marRight w:val="0"/>
              <w:marTop w:val="0"/>
              <w:marBottom w:val="0"/>
              <w:divBdr>
                <w:top w:val="none" w:sz="0" w:space="0" w:color="auto"/>
                <w:left w:val="none" w:sz="0" w:space="0" w:color="auto"/>
                <w:bottom w:val="none" w:sz="0" w:space="0" w:color="auto"/>
                <w:right w:val="none" w:sz="0" w:space="0" w:color="auto"/>
              </w:divBdr>
            </w:div>
            <w:div w:id="1233616573">
              <w:marLeft w:val="0"/>
              <w:marRight w:val="0"/>
              <w:marTop w:val="0"/>
              <w:marBottom w:val="0"/>
              <w:divBdr>
                <w:top w:val="none" w:sz="0" w:space="0" w:color="auto"/>
                <w:left w:val="none" w:sz="0" w:space="0" w:color="auto"/>
                <w:bottom w:val="none" w:sz="0" w:space="0" w:color="auto"/>
                <w:right w:val="none" w:sz="0" w:space="0" w:color="auto"/>
              </w:divBdr>
            </w:div>
            <w:div w:id="931280653">
              <w:marLeft w:val="0"/>
              <w:marRight w:val="0"/>
              <w:marTop w:val="0"/>
              <w:marBottom w:val="0"/>
              <w:divBdr>
                <w:top w:val="none" w:sz="0" w:space="0" w:color="auto"/>
                <w:left w:val="none" w:sz="0" w:space="0" w:color="auto"/>
                <w:bottom w:val="none" w:sz="0" w:space="0" w:color="auto"/>
                <w:right w:val="none" w:sz="0" w:space="0" w:color="auto"/>
              </w:divBdr>
            </w:div>
            <w:div w:id="224999344">
              <w:marLeft w:val="0"/>
              <w:marRight w:val="0"/>
              <w:marTop w:val="0"/>
              <w:marBottom w:val="0"/>
              <w:divBdr>
                <w:top w:val="none" w:sz="0" w:space="0" w:color="auto"/>
                <w:left w:val="none" w:sz="0" w:space="0" w:color="auto"/>
                <w:bottom w:val="none" w:sz="0" w:space="0" w:color="auto"/>
                <w:right w:val="none" w:sz="0" w:space="0" w:color="auto"/>
              </w:divBdr>
            </w:div>
            <w:div w:id="1789424318">
              <w:marLeft w:val="0"/>
              <w:marRight w:val="0"/>
              <w:marTop w:val="0"/>
              <w:marBottom w:val="0"/>
              <w:divBdr>
                <w:top w:val="none" w:sz="0" w:space="0" w:color="auto"/>
                <w:left w:val="none" w:sz="0" w:space="0" w:color="auto"/>
                <w:bottom w:val="none" w:sz="0" w:space="0" w:color="auto"/>
                <w:right w:val="none" w:sz="0" w:space="0" w:color="auto"/>
              </w:divBdr>
            </w:div>
            <w:div w:id="142046576">
              <w:marLeft w:val="0"/>
              <w:marRight w:val="0"/>
              <w:marTop w:val="0"/>
              <w:marBottom w:val="0"/>
              <w:divBdr>
                <w:top w:val="none" w:sz="0" w:space="0" w:color="auto"/>
                <w:left w:val="none" w:sz="0" w:space="0" w:color="auto"/>
                <w:bottom w:val="none" w:sz="0" w:space="0" w:color="auto"/>
                <w:right w:val="none" w:sz="0" w:space="0" w:color="auto"/>
              </w:divBdr>
            </w:div>
            <w:div w:id="1869680398">
              <w:marLeft w:val="0"/>
              <w:marRight w:val="0"/>
              <w:marTop w:val="0"/>
              <w:marBottom w:val="0"/>
              <w:divBdr>
                <w:top w:val="none" w:sz="0" w:space="0" w:color="auto"/>
                <w:left w:val="none" w:sz="0" w:space="0" w:color="auto"/>
                <w:bottom w:val="none" w:sz="0" w:space="0" w:color="auto"/>
                <w:right w:val="none" w:sz="0" w:space="0" w:color="auto"/>
              </w:divBdr>
            </w:div>
            <w:div w:id="504632119">
              <w:marLeft w:val="0"/>
              <w:marRight w:val="0"/>
              <w:marTop w:val="0"/>
              <w:marBottom w:val="0"/>
              <w:divBdr>
                <w:top w:val="none" w:sz="0" w:space="0" w:color="auto"/>
                <w:left w:val="none" w:sz="0" w:space="0" w:color="auto"/>
                <w:bottom w:val="none" w:sz="0" w:space="0" w:color="auto"/>
                <w:right w:val="none" w:sz="0" w:space="0" w:color="auto"/>
              </w:divBdr>
            </w:div>
            <w:div w:id="653221964">
              <w:marLeft w:val="0"/>
              <w:marRight w:val="0"/>
              <w:marTop w:val="0"/>
              <w:marBottom w:val="0"/>
              <w:divBdr>
                <w:top w:val="none" w:sz="0" w:space="0" w:color="auto"/>
                <w:left w:val="none" w:sz="0" w:space="0" w:color="auto"/>
                <w:bottom w:val="none" w:sz="0" w:space="0" w:color="auto"/>
                <w:right w:val="none" w:sz="0" w:space="0" w:color="auto"/>
              </w:divBdr>
            </w:div>
            <w:div w:id="1687318529">
              <w:marLeft w:val="0"/>
              <w:marRight w:val="0"/>
              <w:marTop w:val="0"/>
              <w:marBottom w:val="0"/>
              <w:divBdr>
                <w:top w:val="none" w:sz="0" w:space="0" w:color="auto"/>
                <w:left w:val="none" w:sz="0" w:space="0" w:color="auto"/>
                <w:bottom w:val="none" w:sz="0" w:space="0" w:color="auto"/>
                <w:right w:val="none" w:sz="0" w:space="0" w:color="auto"/>
              </w:divBdr>
            </w:div>
            <w:div w:id="2061057018">
              <w:marLeft w:val="0"/>
              <w:marRight w:val="0"/>
              <w:marTop w:val="0"/>
              <w:marBottom w:val="0"/>
              <w:divBdr>
                <w:top w:val="none" w:sz="0" w:space="0" w:color="auto"/>
                <w:left w:val="none" w:sz="0" w:space="0" w:color="auto"/>
                <w:bottom w:val="none" w:sz="0" w:space="0" w:color="auto"/>
                <w:right w:val="none" w:sz="0" w:space="0" w:color="auto"/>
              </w:divBdr>
            </w:div>
            <w:div w:id="176115408">
              <w:marLeft w:val="0"/>
              <w:marRight w:val="0"/>
              <w:marTop w:val="0"/>
              <w:marBottom w:val="0"/>
              <w:divBdr>
                <w:top w:val="none" w:sz="0" w:space="0" w:color="auto"/>
                <w:left w:val="none" w:sz="0" w:space="0" w:color="auto"/>
                <w:bottom w:val="none" w:sz="0" w:space="0" w:color="auto"/>
                <w:right w:val="none" w:sz="0" w:space="0" w:color="auto"/>
              </w:divBdr>
            </w:div>
            <w:div w:id="851603466">
              <w:marLeft w:val="0"/>
              <w:marRight w:val="0"/>
              <w:marTop w:val="0"/>
              <w:marBottom w:val="0"/>
              <w:divBdr>
                <w:top w:val="none" w:sz="0" w:space="0" w:color="auto"/>
                <w:left w:val="none" w:sz="0" w:space="0" w:color="auto"/>
                <w:bottom w:val="none" w:sz="0" w:space="0" w:color="auto"/>
                <w:right w:val="none" w:sz="0" w:space="0" w:color="auto"/>
              </w:divBdr>
            </w:div>
            <w:div w:id="1795172012">
              <w:marLeft w:val="0"/>
              <w:marRight w:val="0"/>
              <w:marTop w:val="0"/>
              <w:marBottom w:val="0"/>
              <w:divBdr>
                <w:top w:val="none" w:sz="0" w:space="0" w:color="auto"/>
                <w:left w:val="none" w:sz="0" w:space="0" w:color="auto"/>
                <w:bottom w:val="none" w:sz="0" w:space="0" w:color="auto"/>
                <w:right w:val="none" w:sz="0" w:space="0" w:color="auto"/>
              </w:divBdr>
            </w:div>
            <w:div w:id="923874466">
              <w:marLeft w:val="0"/>
              <w:marRight w:val="0"/>
              <w:marTop w:val="0"/>
              <w:marBottom w:val="0"/>
              <w:divBdr>
                <w:top w:val="none" w:sz="0" w:space="0" w:color="auto"/>
                <w:left w:val="none" w:sz="0" w:space="0" w:color="auto"/>
                <w:bottom w:val="none" w:sz="0" w:space="0" w:color="auto"/>
                <w:right w:val="none" w:sz="0" w:space="0" w:color="auto"/>
              </w:divBdr>
            </w:div>
            <w:div w:id="1054163647">
              <w:marLeft w:val="0"/>
              <w:marRight w:val="0"/>
              <w:marTop w:val="0"/>
              <w:marBottom w:val="0"/>
              <w:divBdr>
                <w:top w:val="none" w:sz="0" w:space="0" w:color="auto"/>
                <w:left w:val="none" w:sz="0" w:space="0" w:color="auto"/>
                <w:bottom w:val="none" w:sz="0" w:space="0" w:color="auto"/>
                <w:right w:val="none" w:sz="0" w:space="0" w:color="auto"/>
              </w:divBdr>
            </w:div>
            <w:div w:id="699941643">
              <w:marLeft w:val="0"/>
              <w:marRight w:val="0"/>
              <w:marTop w:val="0"/>
              <w:marBottom w:val="0"/>
              <w:divBdr>
                <w:top w:val="none" w:sz="0" w:space="0" w:color="auto"/>
                <w:left w:val="none" w:sz="0" w:space="0" w:color="auto"/>
                <w:bottom w:val="none" w:sz="0" w:space="0" w:color="auto"/>
                <w:right w:val="none" w:sz="0" w:space="0" w:color="auto"/>
              </w:divBdr>
            </w:div>
            <w:div w:id="292633984">
              <w:marLeft w:val="0"/>
              <w:marRight w:val="0"/>
              <w:marTop w:val="0"/>
              <w:marBottom w:val="0"/>
              <w:divBdr>
                <w:top w:val="none" w:sz="0" w:space="0" w:color="auto"/>
                <w:left w:val="none" w:sz="0" w:space="0" w:color="auto"/>
                <w:bottom w:val="none" w:sz="0" w:space="0" w:color="auto"/>
                <w:right w:val="none" w:sz="0" w:space="0" w:color="auto"/>
              </w:divBdr>
            </w:div>
            <w:div w:id="1910917452">
              <w:marLeft w:val="0"/>
              <w:marRight w:val="0"/>
              <w:marTop w:val="0"/>
              <w:marBottom w:val="0"/>
              <w:divBdr>
                <w:top w:val="none" w:sz="0" w:space="0" w:color="auto"/>
                <w:left w:val="none" w:sz="0" w:space="0" w:color="auto"/>
                <w:bottom w:val="none" w:sz="0" w:space="0" w:color="auto"/>
                <w:right w:val="none" w:sz="0" w:space="0" w:color="auto"/>
              </w:divBdr>
            </w:div>
            <w:div w:id="2033997585">
              <w:marLeft w:val="0"/>
              <w:marRight w:val="0"/>
              <w:marTop w:val="0"/>
              <w:marBottom w:val="0"/>
              <w:divBdr>
                <w:top w:val="none" w:sz="0" w:space="0" w:color="auto"/>
                <w:left w:val="none" w:sz="0" w:space="0" w:color="auto"/>
                <w:bottom w:val="none" w:sz="0" w:space="0" w:color="auto"/>
                <w:right w:val="none" w:sz="0" w:space="0" w:color="auto"/>
              </w:divBdr>
            </w:div>
            <w:div w:id="1432967070">
              <w:marLeft w:val="0"/>
              <w:marRight w:val="0"/>
              <w:marTop w:val="0"/>
              <w:marBottom w:val="0"/>
              <w:divBdr>
                <w:top w:val="none" w:sz="0" w:space="0" w:color="auto"/>
                <w:left w:val="none" w:sz="0" w:space="0" w:color="auto"/>
                <w:bottom w:val="none" w:sz="0" w:space="0" w:color="auto"/>
                <w:right w:val="none" w:sz="0" w:space="0" w:color="auto"/>
              </w:divBdr>
            </w:div>
            <w:div w:id="1562986207">
              <w:marLeft w:val="0"/>
              <w:marRight w:val="0"/>
              <w:marTop w:val="0"/>
              <w:marBottom w:val="0"/>
              <w:divBdr>
                <w:top w:val="none" w:sz="0" w:space="0" w:color="auto"/>
                <w:left w:val="none" w:sz="0" w:space="0" w:color="auto"/>
                <w:bottom w:val="none" w:sz="0" w:space="0" w:color="auto"/>
                <w:right w:val="none" w:sz="0" w:space="0" w:color="auto"/>
              </w:divBdr>
            </w:div>
            <w:div w:id="75975618">
              <w:marLeft w:val="0"/>
              <w:marRight w:val="0"/>
              <w:marTop w:val="0"/>
              <w:marBottom w:val="0"/>
              <w:divBdr>
                <w:top w:val="none" w:sz="0" w:space="0" w:color="auto"/>
                <w:left w:val="none" w:sz="0" w:space="0" w:color="auto"/>
                <w:bottom w:val="none" w:sz="0" w:space="0" w:color="auto"/>
                <w:right w:val="none" w:sz="0" w:space="0" w:color="auto"/>
              </w:divBdr>
            </w:div>
            <w:div w:id="1799955677">
              <w:marLeft w:val="0"/>
              <w:marRight w:val="0"/>
              <w:marTop w:val="0"/>
              <w:marBottom w:val="0"/>
              <w:divBdr>
                <w:top w:val="none" w:sz="0" w:space="0" w:color="auto"/>
                <w:left w:val="none" w:sz="0" w:space="0" w:color="auto"/>
                <w:bottom w:val="none" w:sz="0" w:space="0" w:color="auto"/>
                <w:right w:val="none" w:sz="0" w:space="0" w:color="auto"/>
              </w:divBdr>
            </w:div>
            <w:div w:id="1366101654">
              <w:marLeft w:val="0"/>
              <w:marRight w:val="0"/>
              <w:marTop w:val="0"/>
              <w:marBottom w:val="0"/>
              <w:divBdr>
                <w:top w:val="none" w:sz="0" w:space="0" w:color="auto"/>
                <w:left w:val="none" w:sz="0" w:space="0" w:color="auto"/>
                <w:bottom w:val="none" w:sz="0" w:space="0" w:color="auto"/>
                <w:right w:val="none" w:sz="0" w:space="0" w:color="auto"/>
              </w:divBdr>
            </w:div>
            <w:div w:id="276252531">
              <w:marLeft w:val="0"/>
              <w:marRight w:val="0"/>
              <w:marTop w:val="0"/>
              <w:marBottom w:val="0"/>
              <w:divBdr>
                <w:top w:val="none" w:sz="0" w:space="0" w:color="auto"/>
                <w:left w:val="none" w:sz="0" w:space="0" w:color="auto"/>
                <w:bottom w:val="none" w:sz="0" w:space="0" w:color="auto"/>
                <w:right w:val="none" w:sz="0" w:space="0" w:color="auto"/>
              </w:divBdr>
            </w:div>
            <w:div w:id="335808551">
              <w:marLeft w:val="0"/>
              <w:marRight w:val="0"/>
              <w:marTop w:val="0"/>
              <w:marBottom w:val="0"/>
              <w:divBdr>
                <w:top w:val="none" w:sz="0" w:space="0" w:color="auto"/>
                <w:left w:val="none" w:sz="0" w:space="0" w:color="auto"/>
                <w:bottom w:val="none" w:sz="0" w:space="0" w:color="auto"/>
                <w:right w:val="none" w:sz="0" w:space="0" w:color="auto"/>
              </w:divBdr>
            </w:div>
            <w:div w:id="1226798057">
              <w:marLeft w:val="0"/>
              <w:marRight w:val="0"/>
              <w:marTop w:val="0"/>
              <w:marBottom w:val="0"/>
              <w:divBdr>
                <w:top w:val="none" w:sz="0" w:space="0" w:color="auto"/>
                <w:left w:val="none" w:sz="0" w:space="0" w:color="auto"/>
                <w:bottom w:val="none" w:sz="0" w:space="0" w:color="auto"/>
                <w:right w:val="none" w:sz="0" w:space="0" w:color="auto"/>
              </w:divBdr>
            </w:div>
            <w:div w:id="1481464103">
              <w:marLeft w:val="0"/>
              <w:marRight w:val="0"/>
              <w:marTop w:val="0"/>
              <w:marBottom w:val="0"/>
              <w:divBdr>
                <w:top w:val="none" w:sz="0" w:space="0" w:color="auto"/>
                <w:left w:val="none" w:sz="0" w:space="0" w:color="auto"/>
                <w:bottom w:val="none" w:sz="0" w:space="0" w:color="auto"/>
                <w:right w:val="none" w:sz="0" w:space="0" w:color="auto"/>
              </w:divBdr>
            </w:div>
            <w:div w:id="1196040139">
              <w:marLeft w:val="0"/>
              <w:marRight w:val="0"/>
              <w:marTop w:val="0"/>
              <w:marBottom w:val="0"/>
              <w:divBdr>
                <w:top w:val="none" w:sz="0" w:space="0" w:color="auto"/>
                <w:left w:val="none" w:sz="0" w:space="0" w:color="auto"/>
                <w:bottom w:val="none" w:sz="0" w:space="0" w:color="auto"/>
                <w:right w:val="none" w:sz="0" w:space="0" w:color="auto"/>
              </w:divBdr>
            </w:div>
            <w:div w:id="1209996456">
              <w:marLeft w:val="0"/>
              <w:marRight w:val="0"/>
              <w:marTop w:val="0"/>
              <w:marBottom w:val="0"/>
              <w:divBdr>
                <w:top w:val="none" w:sz="0" w:space="0" w:color="auto"/>
                <w:left w:val="none" w:sz="0" w:space="0" w:color="auto"/>
                <w:bottom w:val="none" w:sz="0" w:space="0" w:color="auto"/>
                <w:right w:val="none" w:sz="0" w:space="0" w:color="auto"/>
              </w:divBdr>
            </w:div>
            <w:div w:id="167209935">
              <w:marLeft w:val="0"/>
              <w:marRight w:val="0"/>
              <w:marTop w:val="0"/>
              <w:marBottom w:val="0"/>
              <w:divBdr>
                <w:top w:val="none" w:sz="0" w:space="0" w:color="auto"/>
                <w:left w:val="none" w:sz="0" w:space="0" w:color="auto"/>
                <w:bottom w:val="none" w:sz="0" w:space="0" w:color="auto"/>
                <w:right w:val="none" w:sz="0" w:space="0" w:color="auto"/>
              </w:divBdr>
            </w:div>
            <w:div w:id="223031397">
              <w:marLeft w:val="0"/>
              <w:marRight w:val="0"/>
              <w:marTop w:val="0"/>
              <w:marBottom w:val="0"/>
              <w:divBdr>
                <w:top w:val="none" w:sz="0" w:space="0" w:color="auto"/>
                <w:left w:val="none" w:sz="0" w:space="0" w:color="auto"/>
                <w:bottom w:val="none" w:sz="0" w:space="0" w:color="auto"/>
                <w:right w:val="none" w:sz="0" w:space="0" w:color="auto"/>
              </w:divBdr>
            </w:div>
            <w:div w:id="532889810">
              <w:marLeft w:val="0"/>
              <w:marRight w:val="0"/>
              <w:marTop w:val="0"/>
              <w:marBottom w:val="0"/>
              <w:divBdr>
                <w:top w:val="none" w:sz="0" w:space="0" w:color="auto"/>
                <w:left w:val="none" w:sz="0" w:space="0" w:color="auto"/>
                <w:bottom w:val="none" w:sz="0" w:space="0" w:color="auto"/>
                <w:right w:val="none" w:sz="0" w:space="0" w:color="auto"/>
              </w:divBdr>
            </w:div>
            <w:div w:id="1519546225">
              <w:marLeft w:val="0"/>
              <w:marRight w:val="0"/>
              <w:marTop w:val="0"/>
              <w:marBottom w:val="0"/>
              <w:divBdr>
                <w:top w:val="none" w:sz="0" w:space="0" w:color="auto"/>
                <w:left w:val="none" w:sz="0" w:space="0" w:color="auto"/>
                <w:bottom w:val="none" w:sz="0" w:space="0" w:color="auto"/>
                <w:right w:val="none" w:sz="0" w:space="0" w:color="auto"/>
              </w:divBdr>
            </w:div>
            <w:div w:id="2031909346">
              <w:marLeft w:val="0"/>
              <w:marRight w:val="0"/>
              <w:marTop w:val="0"/>
              <w:marBottom w:val="0"/>
              <w:divBdr>
                <w:top w:val="none" w:sz="0" w:space="0" w:color="auto"/>
                <w:left w:val="none" w:sz="0" w:space="0" w:color="auto"/>
                <w:bottom w:val="none" w:sz="0" w:space="0" w:color="auto"/>
                <w:right w:val="none" w:sz="0" w:space="0" w:color="auto"/>
              </w:divBdr>
            </w:div>
            <w:div w:id="2071808699">
              <w:marLeft w:val="0"/>
              <w:marRight w:val="0"/>
              <w:marTop w:val="0"/>
              <w:marBottom w:val="0"/>
              <w:divBdr>
                <w:top w:val="none" w:sz="0" w:space="0" w:color="auto"/>
                <w:left w:val="none" w:sz="0" w:space="0" w:color="auto"/>
                <w:bottom w:val="none" w:sz="0" w:space="0" w:color="auto"/>
                <w:right w:val="none" w:sz="0" w:space="0" w:color="auto"/>
              </w:divBdr>
            </w:div>
            <w:div w:id="17045087">
              <w:marLeft w:val="0"/>
              <w:marRight w:val="0"/>
              <w:marTop w:val="0"/>
              <w:marBottom w:val="0"/>
              <w:divBdr>
                <w:top w:val="none" w:sz="0" w:space="0" w:color="auto"/>
                <w:left w:val="none" w:sz="0" w:space="0" w:color="auto"/>
                <w:bottom w:val="none" w:sz="0" w:space="0" w:color="auto"/>
                <w:right w:val="none" w:sz="0" w:space="0" w:color="auto"/>
              </w:divBdr>
            </w:div>
            <w:div w:id="982154318">
              <w:marLeft w:val="0"/>
              <w:marRight w:val="0"/>
              <w:marTop w:val="0"/>
              <w:marBottom w:val="0"/>
              <w:divBdr>
                <w:top w:val="none" w:sz="0" w:space="0" w:color="auto"/>
                <w:left w:val="none" w:sz="0" w:space="0" w:color="auto"/>
                <w:bottom w:val="none" w:sz="0" w:space="0" w:color="auto"/>
                <w:right w:val="none" w:sz="0" w:space="0" w:color="auto"/>
              </w:divBdr>
            </w:div>
            <w:div w:id="1693410644">
              <w:marLeft w:val="0"/>
              <w:marRight w:val="0"/>
              <w:marTop w:val="0"/>
              <w:marBottom w:val="0"/>
              <w:divBdr>
                <w:top w:val="none" w:sz="0" w:space="0" w:color="auto"/>
                <w:left w:val="none" w:sz="0" w:space="0" w:color="auto"/>
                <w:bottom w:val="none" w:sz="0" w:space="0" w:color="auto"/>
                <w:right w:val="none" w:sz="0" w:space="0" w:color="auto"/>
              </w:divBdr>
            </w:div>
            <w:div w:id="1847744851">
              <w:marLeft w:val="0"/>
              <w:marRight w:val="0"/>
              <w:marTop w:val="0"/>
              <w:marBottom w:val="0"/>
              <w:divBdr>
                <w:top w:val="none" w:sz="0" w:space="0" w:color="auto"/>
                <w:left w:val="none" w:sz="0" w:space="0" w:color="auto"/>
                <w:bottom w:val="none" w:sz="0" w:space="0" w:color="auto"/>
                <w:right w:val="none" w:sz="0" w:space="0" w:color="auto"/>
              </w:divBdr>
            </w:div>
            <w:div w:id="1877617410">
              <w:marLeft w:val="0"/>
              <w:marRight w:val="0"/>
              <w:marTop w:val="0"/>
              <w:marBottom w:val="0"/>
              <w:divBdr>
                <w:top w:val="none" w:sz="0" w:space="0" w:color="auto"/>
                <w:left w:val="none" w:sz="0" w:space="0" w:color="auto"/>
                <w:bottom w:val="none" w:sz="0" w:space="0" w:color="auto"/>
                <w:right w:val="none" w:sz="0" w:space="0" w:color="auto"/>
              </w:divBdr>
            </w:div>
            <w:div w:id="70199979">
              <w:marLeft w:val="0"/>
              <w:marRight w:val="0"/>
              <w:marTop w:val="0"/>
              <w:marBottom w:val="0"/>
              <w:divBdr>
                <w:top w:val="none" w:sz="0" w:space="0" w:color="auto"/>
                <w:left w:val="none" w:sz="0" w:space="0" w:color="auto"/>
                <w:bottom w:val="none" w:sz="0" w:space="0" w:color="auto"/>
                <w:right w:val="none" w:sz="0" w:space="0" w:color="auto"/>
              </w:divBdr>
            </w:div>
            <w:div w:id="2054578124">
              <w:marLeft w:val="0"/>
              <w:marRight w:val="0"/>
              <w:marTop w:val="0"/>
              <w:marBottom w:val="0"/>
              <w:divBdr>
                <w:top w:val="none" w:sz="0" w:space="0" w:color="auto"/>
                <w:left w:val="none" w:sz="0" w:space="0" w:color="auto"/>
                <w:bottom w:val="none" w:sz="0" w:space="0" w:color="auto"/>
                <w:right w:val="none" w:sz="0" w:space="0" w:color="auto"/>
              </w:divBdr>
            </w:div>
            <w:div w:id="904298021">
              <w:marLeft w:val="0"/>
              <w:marRight w:val="0"/>
              <w:marTop w:val="0"/>
              <w:marBottom w:val="0"/>
              <w:divBdr>
                <w:top w:val="none" w:sz="0" w:space="0" w:color="auto"/>
                <w:left w:val="none" w:sz="0" w:space="0" w:color="auto"/>
                <w:bottom w:val="none" w:sz="0" w:space="0" w:color="auto"/>
                <w:right w:val="none" w:sz="0" w:space="0" w:color="auto"/>
              </w:divBdr>
            </w:div>
            <w:div w:id="130828361">
              <w:marLeft w:val="0"/>
              <w:marRight w:val="0"/>
              <w:marTop w:val="0"/>
              <w:marBottom w:val="0"/>
              <w:divBdr>
                <w:top w:val="none" w:sz="0" w:space="0" w:color="auto"/>
                <w:left w:val="none" w:sz="0" w:space="0" w:color="auto"/>
                <w:bottom w:val="none" w:sz="0" w:space="0" w:color="auto"/>
                <w:right w:val="none" w:sz="0" w:space="0" w:color="auto"/>
              </w:divBdr>
            </w:div>
            <w:div w:id="1142188443">
              <w:marLeft w:val="0"/>
              <w:marRight w:val="0"/>
              <w:marTop w:val="0"/>
              <w:marBottom w:val="0"/>
              <w:divBdr>
                <w:top w:val="none" w:sz="0" w:space="0" w:color="auto"/>
                <w:left w:val="none" w:sz="0" w:space="0" w:color="auto"/>
                <w:bottom w:val="none" w:sz="0" w:space="0" w:color="auto"/>
                <w:right w:val="none" w:sz="0" w:space="0" w:color="auto"/>
              </w:divBdr>
            </w:div>
            <w:div w:id="358287645">
              <w:marLeft w:val="0"/>
              <w:marRight w:val="0"/>
              <w:marTop w:val="0"/>
              <w:marBottom w:val="0"/>
              <w:divBdr>
                <w:top w:val="none" w:sz="0" w:space="0" w:color="auto"/>
                <w:left w:val="none" w:sz="0" w:space="0" w:color="auto"/>
                <w:bottom w:val="none" w:sz="0" w:space="0" w:color="auto"/>
                <w:right w:val="none" w:sz="0" w:space="0" w:color="auto"/>
              </w:divBdr>
            </w:div>
            <w:div w:id="623971929">
              <w:marLeft w:val="0"/>
              <w:marRight w:val="0"/>
              <w:marTop w:val="0"/>
              <w:marBottom w:val="0"/>
              <w:divBdr>
                <w:top w:val="none" w:sz="0" w:space="0" w:color="auto"/>
                <w:left w:val="none" w:sz="0" w:space="0" w:color="auto"/>
                <w:bottom w:val="none" w:sz="0" w:space="0" w:color="auto"/>
                <w:right w:val="none" w:sz="0" w:space="0" w:color="auto"/>
              </w:divBdr>
            </w:div>
            <w:div w:id="1719621412">
              <w:marLeft w:val="0"/>
              <w:marRight w:val="0"/>
              <w:marTop w:val="0"/>
              <w:marBottom w:val="0"/>
              <w:divBdr>
                <w:top w:val="none" w:sz="0" w:space="0" w:color="auto"/>
                <w:left w:val="none" w:sz="0" w:space="0" w:color="auto"/>
                <w:bottom w:val="none" w:sz="0" w:space="0" w:color="auto"/>
                <w:right w:val="none" w:sz="0" w:space="0" w:color="auto"/>
              </w:divBdr>
            </w:div>
            <w:div w:id="252393797">
              <w:marLeft w:val="0"/>
              <w:marRight w:val="0"/>
              <w:marTop w:val="0"/>
              <w:marBottom w:val="0"/>
              <w:divBdr>
                <w:top w:val="none" w:sz="0" w:space="0" w:color="auto"/>
                <w:left w:val="none" w:sz="0" w:space="0" w:color="auto"/>
                <w:bottom w:val="none" w:sz="0" w:space="0" w:color="auto"/>
                <w:right w:val="none" w:sz="0" w:space="0" w:color="auto"/>
              </w:divBdr>
            </w:div>
            <w:div w:id="644967117">
              <w:marLeft w:val="0"/>
              <w:marRight w:val="0"/>
              <w:marTop w:val="0"/>
              <w:marBottom w:val="0"/>
              <w:divBdr>
                <w:top w:val="none" w:sz="0" w:space="0" w:color="auto"/>
                <w:left w:val="none" w:sz="0" w:space="0" w:color="auto"/>
                <w:bottom w:val="none" w:sz="0" w:space="0" w:color="auto"/>
                <w:right w:val="none" w:sz="0" w:space="0" w:color="auto"/>
              </w:divBdr>
            </w:div>
            <w:div w:id="1752509355">
              <w:marLeft w:val="0"/>
              <w:marRight w:val="0"/>
              <w:marTop w:val="0"/>
              <w:marBottom w:val="0"/>
              <w:divBdr>
                <w:top w:val="none" w:sz="0" w:space="0" w:color="auto"/>
                <w:left w:val="none" w:sz="0" w:space="0" w:color="auto"/>
                <w:bottom w:val="none" w:sz="0" w:space="0" w:color="auto"/>
                <w:right w:val="none" w:sz="0" w:space="0" w:color="auto"/>
              </w:divBdr>
            </w:div>
            <w:div w:id="1322350398">
              <w:marLeft w:val="0"/>
              <w:marRight w:val="0"/>
              <w:marTop w:val="0"/>
              <w:marBottom w:val="0"/>
              <w:divBdr>
                <w:top w:val="none" w:sz="0" w:space="0" w:color="auto"/>
                <w:left w:val="none" w:sz="0" w:space="0" w:color="auto"/>
                <w:bottom w:val="none" w:sz="0" w:space="0" w:color="auto"/>
                <w:right w:val="none" w:sz="0" w:space="0" w:color="auto"/>
              </w:divBdr>
            </w:div>
            <w:div w:id="774789521">
              <w:marLeft w:val="0"/>
              <w:marRight w:val="0"/>
              <w:marTop w:val="0"/>
              <w:marBottom w:val="0"/>
              <w:divBdr>
                <w:top w:val="none" w:sz="0" w:space="0" w:color="auto"/>
                <w:left w:val="none" w:sz="0" w:space="0" w:color="auto"/>
                <w:bottom w:val="none" w:sz="0" w:space="0" w:color="auto"/>
                <w:right w:val="none" w:sz="0" w:space="0" w:color="auto"/>
              </w:divBdr>
            </w:div>
            <w:div w:id="546457128">
              <w:marLeft w:val="0"/>
              <w:marRight w:val="0"/>
              <w:marTop w:val="0"/>
              <w:marBottom w:val="0"/>
              <w:divBdr>
                <w:top w:val="none" w:sz="0" w:space="0" w:color="auto"/>
                <w:left w:val="none" w:sz="0" w:space="0" w:color="auto"/>
                <w:bottom w:val="none" w:sz="0" w:space="0" w:color="auto"/>
                <w:right w:val="none" w:sz="0" w:space="0" w:color="auto"/>
              </w:divBdr>
            </w:div>
            <w:div w:id="405883981">
              <w:marLeft w:val="0"/>
              <w:marRight w:val="0"/>
              <w:marTop w:val="0"/>
              <w:marBottom w:val="0"/>
              <w:divBdr>
                <w:top w:val="none" w:sz="0" w:space="0" w:color="auto"/>
                <w:left w:val="none" w:sz="0" w:space="0" w:color="auto"/>
                <w:bottom w:val="none" w:sz="0" w:space="0" w:color="auto"/>
                <w:right w:val="none" w:sz="0" w:space="0" w:color="auto"/>
              </w:divBdr>
            </w:div>
            <w:div w:id="1123616062">
              <w:marLeft w:val="0"/>
              <w:marRight w:val="0"/>
              <w:marTop w:val="0"/>
              <w:marBottom w:val="0"/>
              <w:divBdr>
                <w:top w:val="none" w:sz="0" w:space="0" w:color="auto"/>
                <w:left w:val="none" w:sz="0" w:space="0" w:color="auto"/>
                <w:bottom w:val="none" w:sz="0" w:space="0" w:color="auto"/>
                <w:right w:val="none" w:sz="0" w:space="0" w:color="auto"/>
              </w:divBdr>
            </w:div>
            <w:div w:id="618537143">
              <w:marLeft w:val="0"/>
              <w:marRight w:val="0"/>
              <w:marTop w:val="0"/>
              <w:marBottom w:val="0"/>
              <w:divBdr>
                <w:top w:val="none" w:sz="0" w:space="0" w:color="auto"/>
                <w:left w:val="none" w:sz="0" w:space="0" w:color="auto"/>
                <w:bottom w:val="none" w:sz="0" w:space="0" w:color="auto"/>
                <w:right w:val="none" w:sz="0" w:space="0" w:color="auto"/>
              </w:divBdr>
            </w:div>
            <w:div w:id="598414677">
              <w:marLeft w:val="0"/>
              <w:marRight w:val="0"/>
              <w:marTop w:val="0"/>
              <w:marBottom w:val="0"/>
              <w:divBdr>
                <w:top w:val="none" w:sz="0" w:space="0" w:color="auto"/>
                <w:left w:val="none" w:sz="0" w:space="0" w:color="auto"/>
                <w:bottom w:val="none" w:sz="0" w:space="0" w:color="auto"/>
                <w:right w:val="none" w:sz="0" w:space="0" w:color="auto"/>
              </w:divBdr>
            </w:div>
            <w:div w:id="2135177063">
              <w:marLeft w:val="0"/>
              <w:marRight w:val="0"/>
              <w:marTop w:val="0"/>
              <w:marBottom w:val="0"/>
              <w:divBdr>
                <w:top w:val="none" w:sz="0" w:space="0" w:color="auto"/>
                <w:left w:val="none" w:sz="0" w:space="0" w:color="auto"/>
                <w:bottom w:val="none" w:sz="0" w:space="0" w:color="auto"/>
                <w:right w:val="none" w:sz="0" w:space="0" w:color="auto"/>
              </w:divBdr>
            </w:div>
            <w:div w:id="2017146500">
              <w:marLeft w:val="0"/>
              <w:marRight w:val="0"/>
              <w:marTop w:val="0"/>
              <w:marBottom w:val="0"/>
              <w:divBdr>
                <w:top w:val="none" w:sz="0" w:space="0" w:color="auto"/>
                <w:left w:val="none" w:sz="0" w:space="0" w:color="auto"/>
                <w:bottom w:val="none" w:sz="0" w:space="0" w:color="auto"/>
                <w:right w:val="none" w:sz="0" w:space="0" w:color="auto"/>
              </w:divBdr>
            </w:div>
            <w:div w:id="1861815519">
              <w:marLeft w:val="0"/>
              <w:marRight w:val="0"/>
              <w:marTop w:val="0"/>
              <w:marBottom w:val="0"/>
              <w:divBdr>
                <w:top w:val="none" w:sz="0" w:space="0" w:color="auto"/>
                <w:left w:val="none" w:sz="0" w:space="0" w:color="auto"/>
                <w:bottom w:val="none" w:sz="0" w:space="0" w:color="auto"/>
                <w:right w:val="none" w:sz="0" w:space="0" w:color="auto"/>
              </w:divBdr>
            </w:div>
            <w:div w:id="1552691308">
              <w:marLeft w:val="0"/>
              <w:marRight w:val="0"/>
              <w:marTop w:val="0"/>
              <w:marBottom w:val="0"/>
              <w:divBdr>
                <w:top w:val="none" w:sz="0" w:space="0" w:color="auto"/>
                <w:left w:val="none" w:sz="0" w:space="0" w:color="auto"/>
                <w:bottom w:val="none" w:sz="0" w:space="0" w:color="auto"/>
                <w:right w:val="none" w:sz="0" w:space="0" w:color="auto"/>
              </w:divBdr>
            </w:div>
            <w:div w:id="1058671999">
              <w:marLeft w:val="0"/>
              <w:marRight w:val="0"/>
              <w:marTop w:val="0"/>
              <w:marBottom w:val="0"/>
              <w:divBdr>
                <w:top w:val="none" w:sz="0" w:space="0" w:color="auto"/>
                <w:left w:val="none" w:sz="0" w:space="0" w:color="auto"/>
                <w:bottom w:val="none" w:sz="0" w:space="0" w:color="auto"/>
                <w:right w:val="none" w:sz="0" w:space="0" w:color="auto"/>
              </w:divBdr>
            </w:div>
            <w:div w:id="1431463981">
              <w:marLeft w:val="0"/>
              <w:marRight w:val="0"/>
              <w:marTop w:val="0"/>
              <w:marBottom w:val="0"/>
              <w:divBdr>
                <w:top w:val="none" w:sz="0" w:space="0" w:color="auto"/>
                <w:left w:val="none" w:sz="0" w:space="0" w:color="auto"/>
                <w:bottom w:val="none" w:sz="0" w:space="0" w:color="auto"/>
                <w:right w:val="none" w:sz="0" w:space="0" w:color="auto"/>
              </w:divBdr>
            </w:div>
            <w:div w:id="796994887">
              <w:marLeft w:val="0"/>
              <w:marRight w:val="0"/>
              <w:marTop w:val="0"/>
              <w:marBottom w:val="0"/>
              <w:divBdr>
                <w:top w:val="none" w:sz="0" w:space="0" w:color="auto"/>
                <w:left w:val="none" w:sz="0" w:space="0" w:color="auto"/>
                <w:bottom w:val="none" w:sz="0" w:space="0" w:color="auto"/>
                <w:right w:val="none" w:sz="0" w:space="0" w:color="auto"/>
              </w:divBdr>
            </w:div>
            <w:div w:id="327830893">
              <w:marLeft w:val="0"/>
              <w:marRight w:val="0"/>
              <w:marTop w:val="0"/>
              <w:marBottom w:val="0"/>
              <w:divBdr>
                <w:top w:val="none" w:sz="0" w:space="0" w:color="auto"/>
                <w:left w:val="none" w:sz="0" w:space="0" w:color="auto"/>
                <w:bottom w:val="none" w:sz="0" w:space="0" w:color="auto"/>
                <w:right w:val="none" w:sz="0" w:space="0" w:color="auto"/>
              </w:divBdr>
            </w:div>
            <w:div w:id="1672100371">
              <w:marLeft w:val="0"/>
              <w:marRight w:val="0"/>
              <w:marTop w:val="0"/>
              <w:marBottom w:val="0"/>
              <w:divBdr>
                <w:top w:val="none" w:sz="0" w:space="0" w:color="auto"/>
                <w:left w:val="none" w:sz="0" w:space="0" w:color="auto"/>
                <w:bottom w:val="none" w:sz="0" w:space="0" w:color="auto"/>
                <w:right w:val="none" w:sz="0" w:space="0" w:color="auto"/>
              </w:divBdr>
            </w:div>
            <w:div w:id="103815359">
              <w:marLeft w:val="0"/>
              <w:marRight w:val="0"/>
              <w:marTop w:val="0"/>
              <w:marBottom w:val="0"/>
              <w:divBdr>
                <w:top w:val="none" w:sz="0" w:space="0" w:color="auto"/>
                <w:left w:val="none" w:sz="0" w:space="0" w:color="auto"/>
                <w:bottom w:val="none" w:sz="0" w:space="0" w:color="auto"/>
                <w:right w:val="none" w:sz="0" w:space="0" w:color="auto"/>
              </w:divBdr>
            </w:div>
            <w:div w:id="1721589377">
              <w:marLeft w:val="0"/>
              <w:marRight w:val="0"/>
              <w:marTop w:val="0"/>
              <w:marBottom w:val="0"/>
              <w:divBdr>
                <w:top w:val="none" w:sz="0" w:space="0" w:color="auto"/>
                <w:left w:val="none" w:sz="0" w:space="0" w:color="auto"/>
                <w:bottom w:val="none" w:sz="0" w:space="0" w:color="auto"/>
                <w:right w:val="none" w:sz="0" w:space="0" w:color="auto"/>
              </w:divBdr>
            </w:div>
            <w:div w:id="279067254">
              <w:marLeft w:val="0"/>
              <w:marRight w:val="0"/>
              <w:marTop w:val="0"/>
              <w:marBottom w:val="0"/>
              <w:divBdr>
                <w:top w:val="none" w:sz="0" w:space="0" w:color="auto"/>
                <w:left w:val="none" w:sz="0" w:space="0" w:color="auto"/>
                <w:bottom w:val="none" w:sz="0" w:space="0" w:color="auto"/>
                <w:right w:val="none" w:sz="0" w:space="0" w:color="auto"/>
              </w:divBdr>
            </w:div>
            <w:div w:id="171804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881694">
      <w:bodyDiv w:val="1"/>
      <w:marLeft w:val="0"/>
      <w:marRight w:val="0"/>
      <w:marTop w:val="0"/>
      <w:marBottom w:val="0"/>
      <w:divBdr>
        <w:top w:val="none" w:sz="0" w:space="0" w:color="auto"/>
        <w:left w:val="none" w:sz="0" w:space="0" w:color="auto"/>
        <w:bottom w:val="none" w:sz="0" w:space="0" w:color="auto"/>
        <w:right w:val="none" w:sz="0" w:space="0" w:color="auto"/>
      </w:divBdr>
      <w:divsChild>
        <w:div w:id="1474828986">
          <w:marLeft w:val="0"/>
          <w:marRight w:val="0"/>
          <w:marTop w:val="0"/>
          <w:marBottom w:val="0"/>
          <w:divBdr>
            <w:top w:val="none" w:sz="0" w:space="0" w:color="auto"/>
            <w:left w:val="none" w:sz="0" w:space="0" w:color="auto"/>
            <w:bottom w:val="none" w:sz="0" w:space="0" w:color="auto"/>
            <w:right w:val="none" w:sz="0" w:space="0" w:color="auto"/>
          </w:divBdr>
          <w:divsChild>
            <w:div w:id="2129932135">
              <w:marLeft w:val="0"/>
              <w:marRight w:val="0"/>
              <w:marTop w:val="0"/>
              <w:marBottom w:val="0"/>
              <w:divBdr>
                <w:top w:val="none" w:sz="0" w:space="0" w:color="auto"/>
                <w:left w:val="none" w:sz="0" w:space="0" w:color="auto"/>
                <w:bottom w:val="none" w:sz="0" w:space="0" w:color="auto"/>
                <w:right w:val="none" w:sz="0" w:space="0" w:color="auto"/>
              </w:divBdr>
            </w:div>
            <w:div w:id="431323978">
              <w:marLeft w:val="0"/>
              <w:marRight w:val="0"/>
              <w:marTop w:val="0"/>
              <w:marBottom w:val="0"/>
              <w:divBdr>
                <w:top w:val="none" w:sz="0" w:space="0" w:color="auto"/>
                <w:left w:val="none" w:sz="0" w:space="0" w:color="auto"/>
                <w:bottom w:val="none" w:sz="0" w:space="0" w:color="auto"/>
                <w:right w:val="none" w:sz="0" w:space="0" w:color="auto"/>
              </w:divBdr>
            </w:div>
            <w:div w:id="1812791730">
              <w:marLeft w:val="0"/>
              <w:marRight w:val="0"/>
              <w:marTop w:val="0"/>
              <w:marBottom w:val="0"/>
              <w:divBdr>
                <w:top w:val="none" w:sz="0" w:space="0" w:color="auto"/>
                <w:left w:val="none" w:sz="0" w:space="0" w:color="auto"/>
                <w:bottom w:val="none" w:sz="0" w:space="0" w:color="auto"/>
                <w:right w:val="none" w:sz="0" w:space="0" w:color="auto"/>
              </w:divBdr>
            </w:div>
            <w:div w:id="78332074">
              <w:marLeft w:val="0"/>
              <w:marRight w:val="0"/>
              <w:marTop w:val="0"/>
              <w:marBottom w:val="0"/>
              <w:divBdr>
                <w:top w:val="none" w:sz="0" w:space="0" w:color="auto"/>
                <w:left w:val="none" w:sz="0" w:space="0" w:color="auto"/>
                <w:bottom w:val="none" w:sz="0" w:space="0" w:color="auto"/>
                <w:right w:val="none" w:sz="0" w:space="0" w:color="auto"/>
              </w:divBdr>
            </w:div>
            <w:div w:id="1513838432">
              <w:marLeft w:val="0"/>
              <w:marRight w:val="0"/>
              <w:marTop w:val="0"/>
              <w:marBottom w:val="0"/>
              <w:divBdr>
                <w:top w:val="none" w:sz="0" w:space="0" w:color="auto"/>
                <w:left w:val="none" w:sz="0" w:space="0" w:color="auto"/>
                <w:bottom w:val="none" w:sz="0" w:space="0" w:color="auto"/>
                <w:right w:val="none" w:sz="0" w:space="0" w:color="auto"/>
              </w:divBdr>
            </w:div>
            <w:div w:id="358510386">
              <w:marLeft w:val="0"/>
              <w:marRight w:val="0"/>
              <w:marTop w:val="0"/>
              <w:marBottom w:val="0"/>
              <w:divBdr>
                <w:top w:val="none" w:sz="0" w:space="0" w:color="auto"/>
                <w:left w:val="none" w:sz="0" w:space="0" w:color="auto"/>
                <w:bottom w:val="none" w:sz="0" w:space="0" w:color="auto"/>
                <w:right w:val="none" w:sz="0" w:space="0" w:color="auto"/>
              </w:divBdr>
            </w:div>
            <w:div w:id="31658639">
              <w:marLeft w:val="0"/>
              <w:marRight w:val="0"/>
              <w:marTop w:val="0"/>
              <w:marBottom w:val="0"/>
              <w:divBdr>
                <w:top w:val="none" w:sz="0" w:space="0" w:color="auto"/>
                <w:left w:val="none" w:sz="0" w:space="0" w:color="auto"/>
                <w:bottom w:val="none" w:sz="0" w:space="0" w:color="auto"/>
                <w:right w:val="none" w:sz="0" w:space="0" w:color="auto"/>
              </w:divBdr>
            </w:div>
            <w:div w:id="2095973357">
              <w:marLeft w:val="0"/>
              <w:marRight w:val="0"/>
              <w:marTop w:val="0"/>
              <w:marBottom w:val="0"/>
              <w:divBdr>
                <w:top w:val="none" w:sz="0" w:space="0" w:color="auto"/>
                <w:left w:val="none" w:sz="0" w:space="0" w:color="auto"/>
                <w:bottom w:val="none" w:sz="0" w:space="0" w:color="auto"/>
                <w:right w:val="none" w:sz="0" w:space="0" w:color="auto"/>
              </w:divBdr>
            </w:div>
            <w:div w:id="543639560">
              <w:marLeft w:val="0"/>
              <w:marRight w:val="0"/>
              <w:marTop w:val="0"/>
              <w:marBottom w:val="0"/>
              <w:divBdr>
                <w:top w:val="none" w:sz="0" w:space="0" w:color="auto"/>
                <w:left w:val="none" w:sz="0" w:space="0" w:color="auto"/>
                <w:bottom w:val="none" w:sz="0" w:space="0" w:color="auto"/>
                <w:right w:val="none" w:sz="0" w:space="0" w:color="auto"/>
              </w:divBdr>
            </w:div>
            <w:div w:id="1913807110">
              <w:marLeft w:val="0"/>
              <w:marRight w:val="0"/>
              <w:marTop w:val="0"/>
              <w:marBottom w:val="0"/>
              <w:divBdr>
                <w:top w:val="none" w:sz="0" w:space="0" w:color="auto"/>
                <w:left w:val="none" w:sz="0" w:space="0" w:color="auto"/>
                <w:bottom w:val="none" w:sz="0" w:space="0" w:color="auto"/>
                <w:right w:val="none" w:sz="0" w:space="0" w:color="auto"/>
              </w:divBdr>
            </w:div>
            <w:div w:id="956563493">
              <w:marLeft w:val="0"/>
              <w:marRight w:val="0"/>
              <w:marTop w:val="0"/>
              <w:marBottom w:val="0"/>
              <w:divBdr>
                <w:top w:val="none" w:sz="0" w:space="0" w:color="auto"/>
                <w:left w:val="none" w:sz="0" w:space="0" w:color="auto"/>
                <w:bottom w:val="none" w:sz="0" w:space="0" w:color="auto"/>
                <w:right w:val="none" w:sz="0" w:space="0" w:color="auto"/>
              </w:divBdr>
            </w:div>
            <w:div w:id="194009040">
              <w:marLeft w:val="0"/>
              <w:marRight w:val="0"/>
              <w:marTop w:val="0"/>
              <w:marBottom w:val="0"/>
              <w:divBdr>
                <w:top w:val="none" w:sz="0" w:space="0" w:color="auto"/>
                <w:left w:val="none" w:sz="0" w:space="0" w:color="auto"/>
                <w:bottom w:val="none" w:sz="0" w:space="0" w:color="auto"/>
                <w:right w:val="none" w:sz="0" w:space="0" w:color="auto"/>
              </w:divBdr>
            </w:div>
            <w:div w:id="1643921821">
              <w:marLeft w:val="0"/>
              <w:marRight w:val="0"/>
              <w:marTop w:val="0"/>
              <w:marBottom w:val="0"/>
              <w:divBdr>
                <w:top w:val="none" w:sz="0" w:space="0" w:color="auto"/>
                <w:left w:val="none" w:sz="0" w:space="0" w:color="auto"/>
                <w:bottom w:val="none" w:sz="0" w:space="0" w:color="auto"/>
                <w:right w:val="none" w:sz="0" w:space="0" w:color="auto"/>
              </w:divBdr>
            </w:div>
            <w:div w:id="783889402">
              <w:marLeft w:val="0"/>
              <w:marRight w:val="0"/>
              <w:marTop w:val="0"/>
              <w:marBottom w:val="0"/>
              <w:divBdr>
                <w:top w:val="none" w:sz="0" w:space="0" w:color="auto"/>
                <w:left w:val="none" w:sz="0" w:space="0" w:color="auto"/>
                <w:bottom w:val="none" w:sz="0" w:space="0" w:color="auto"/>
                <w:right w:val="none" w:sz="0" w:space="0" w:color="auto"/>
              </w:divBdr>
            </w:div>
            <w:div w:id="533271052">
              <w:marLeft w:val="0"/>
              <w:marRight w:val="0"/>
              <w:marTop w:val="0"/>
              <w:marBottom w:val="0"/>
              <w:divBdr>
                <w:top w:val="none" w:sz="0" w:space="0" w:color="auto"/>
                <w:left w:val="none" w:sz="0" w:space="0" w:color="auto"/>
                <w:bottom w:val="none" w:sz="0" w:space="0" w:color="auto"/>
                <w:right w:val="none" w:sz="0" w:space="0" w:color="auto"/>
              </w:divBdr>
            </w:div>
            <w:div w:id="1682198298">
              <w:marLeft w:val="0"/>
              <w:marRight w:val="0"/>
              <w:marTop w:val="0"/>
              <w:marBottom w:val="0"/>
              <w:divBdr>
                <w:top w:val="none" w:sz="0" w:space="0" w:color="auto"/>
                <w:left w:val="none" w:sz="0" w:space="0" w:color="auto"/>
                <w:bottom w:val="none" w:sz="0" w:space="0" w:color="auto"/>
                <w:right w:val="none" w:sz="0" w:space="0" w:color="auto"/>
              </w:divBdr>
            </w:div>
            <w:div w:id="997074508">
              <w:marLeft w:val="0"/>
              <w:marRight w:val="0"/>
              <w:marTop w:val="0"/>
              <w:marBottom w:val="0"/>
              <w:divBdr>
                <w:top w:val="none" w:sz="0" w:space="0" w:color="auto"/>
                <w:left w:val="none" w:sz="0" w:space="0" w:color="auto"/>
                <w:bottom w:val="none" w:sz="0" w:space="0" w:color="auto"/>
                <w:right w:val="none" w:sz="0" w:space="0" w:color="auto"/>
              </w:divBdr>
            </w:div>
            <w:div w:id="1391537395">
              <w:marLeft w:val="0"/>
              <w:marRight w:val="0"/>
              <w:marTop w:val="0"/>
              <w:marBottom w:val="0"/>
              <w:divBdr>
                <w:top w:val="none" w:sz="0" w:space="0" w:color="auto"/>
                <w:left w:val="none" w:sz="0" w:space="0" w:color="auto"/>
                <w:bottom w:val="none" w:sz="0" w:space="0" w:color="auto"/>
                <w:right w:val="none" w:sz="0" w:space="0" w:color="auto"/>
              </w:divBdr>
            </w:div>
            <w:div w:id="1884713196">
              <w:marLeft w:val="0"/>
              <w:marRight w:val="0"/>
              <w:marTop w:val="0"/>
              <w:marBottom w:val="0"/>
              <w:divBdr>
                <w:top w:val="none" w:sz="0" w:space="0" w:color="auto"/>
                <w:left w:val="none" w:sz="0" w:space="0" w:color="auto"/>
                <w:bottom w:val="none" w:sz="0" w:space="0" w:color="auto"/>
                <w:right w:val="none" w:sz="0" w:space="0" w:color="auto"/>
              </w:divBdr>
            </w:div>
            <w:div w:id="1131360425">
              <w:marLeft w:val="0"/>
              <w:marRight w:val="0"/>
              <w:marTop w:val="0"/>
              <w:marBottom w:val="0"/>
              <w:divBdr>
                <w:top w:val="none" w:sz="0" w:space="0" w:color="auto"/>
                <w:left w:val="none" w:sz="0" w:space="0" w:color="auto"/>
                <w:bottom w:val="none" w:sz="0" w:space="0" w:color="auto"/>
                <w:right w:val="none" w:sz="0" w:space="0" w:color="auto"/>
              </w:divBdr>
            </w:div>
            <w:div w:id="1649169020">
              <w:marLeft w:val="0"/>
              <w:marRight w:val="0"/>
              <w:marTop w:val="0"/>
              <w:marBottom w:val="0"/>
              <w:divBdr>
                <w:top w:val="none" w:sz="0" w:space="0" w:color="auto"/>
                <w:left w:val="none" w:sz="0" w:space="0" w:color="auto"/>
                <w:bottom w:val="none" w:sz="0" w:space="0" w:color="auto"/>
                <w:right w:val="none" w:sz="0" w:space="0" w:color="auto"/>
              </w:divBdr>
            </w:div>
            <w:div w:id="1922837101">
              <w:marLeft w:val="0"/>
              <w:marRight w:val="0"/>
              <w:marTop w:val="0"/>
              <w:marBottom w:val="0"/>
              <w:divBdr>
                <w:top w:val="none" w:sz="0" w:space="0" w:color="auto"/>
                <w:left w:val="none" w:sz="0" w:space="0" w:color="auto"/>
                <w:bottom w:val="none" w:sz="0" w:space="0" w:color="auto"/>
                <w:right w:val="none" w:sz="0" w:space="0" w:color="auto"/>
              </w:divBdr>
            </w:div>
            <w:div w:id="611520289">
              <w:marLeft w:val="0"/>
              <w:marRight w:val="0"/>
              <w:marTop w:val="0"/>
              <w:marBottom w:val="0"/>
              <w:divBdr>
                <w:top w:val="none" w:sz="0" w:space="0" w:color="auto"/>
                <w:left w:val="none" w:sz="0" w:space="0" w:color="auto"/>
                <w:bottom w:val="none" w:sz="0" w:space="0" w:color="auto"/>
                <w:right w:val="none" w:sz="0" w:space="0" w:color="auto"/>
              </w:divBdr>
            </w:div>
            <w:div w:id="2130469474">
              <w:marLeft w:val="0"/>
              <w:marRight w:val="0"/>
              <w:marTop w:val="0"/>
              <w:marBottom w:val="0"/>
              <w:divBdr>
                <w:top w:val="none" w:sz="0" w:space="0" w:color="auto"/>
                <w:left w:val="none" w:sz="0" w:space="0" w:color="auto"/>
                <w:bottom w:val="none" w:sz="0" w:space="0" w:color="auto"/>
                <w:right w:val="none" w:sz="0" w:space="0" w:color="auto"/>
              </w:divBdr>
            </w:div>
            <w:div w:id="2075858985">
              <w:marLeft w:val="0"/>
              <w:marRight w:val="0"/>
              <w:marTop w:val="0"/>
              <w:marBottom w:val="0"/>
              <w:divBdr>
                <w:top w:val="none" w:sz="0" w:space="0" w:color="auto"/>
                <w:left w:val="none" w:sz="0" w:space="0" w:color="auto"/>
                <w:bottom w:val="none" w:sz="0" w:space="0" w:color="auto"/>
                <w:right w:val="none" w:sz="0" w:space="0" w:color="auto"/>
              </w:divBdr>
            </w:div>
            <w:div w:id="1809780214">
              <w:marLeft w:val="0"/>
              <w:marRight w:val="0"/>
              <w:marTop w:val="0"/>
              <w:marBottom w:val="0"/>
              <w:divBdr>
                <w:top w:val="none" w:sz="0" w:space="0" w:color="auto"/>
                <w:left w:val="none" w:sz="0" w:space="0" w:color="auto"/>
                <w:bottom w:val="none" w:sz="0" w:space="0" w:color="auto"/>
                <w:right w:val="none" w:sz="0" w:space="0" w:color="auto"/>
              </w:divBdr>
            </w:div>
            <w:div w:id="716078714">
              <w:marLeft w:val="0"/>
              <w:marRight w:val="0"/>
              <w:marTop w:val="0"/>
              <w:marBottom w:val="0"/>
              <w:divBdr>
                <w:top w:val="none" w:sz="0" w:space="0" w:color="auto"/>
                <w:left w:val="none" w:sz="0" w:space="0" w:color="auto"/>
                <w:bottom w:val="none" w:sz="0" w:space="0" w:color="auto"/>
                <w:right w:val="none" w:sz="0" w:space="0" w:color="auto"/>
              </w:divBdr>
            </w:div>
            <w:div w:id="1218668359">
              <w:marLeft w:val="0"/>
              <w:marRight w:val="0"/>
              <w:marTop w:val="0"/>
              <w:marBottom w:val="0"/>
              <w:divBdr>
                <w:top w:val="none" w:sz="0" w:space="0" w:color="auto"/>
                <w:left w:val="none" w:sz="0" w:space="0" w:color="auto"/>
                <w:bottom w:val="none" w:sz="0" w:space="0" w:color="auto"/>
                <w:right w:val="none" w:sz="0" w:space="0" w:color="auto"/>
              </w:divBdr>
            </w:div>
            <w:div w:id="1037662625">
              <w:marLeft w:val="0"/>
              <w:marRight w:val="0"/>
              <w:marTop w:val="0"/>
              <w:marBottom w:val="0"/>
              <w:divBdr>
                <w:top w:val="none" w:sz="0" w:space="0" w:color="auto"/>
                <w:left w:val="none" w:sz="0" w:space="0" w:color="auto"/>
                <w:bottom w:val="none" w:sz="0" w:space="0" w:color="auto"/>
                <w:right w:val="none" w:sz="0" w:space="0" w:color="auto"/>
              </w:divBdr>
            </w:div>
            <w:div w:id="796795300">
              <w:marLeft w:val="0"/>
              <w:marRight w:val="0"/>
              <w:marTop w:val="0"/>
              <w:marBottom w:val="0"/>
              <w:divBdr>
                <w:top w:val="none" w:sz="0" w:space="0" w:color="auto"/>
                <w:left w:val="none" w:sz="0" w:space="0" w:color="auto"/>
                <w:bottom w:val="none" w:sz="0" w:space="0" w:color="auto"/>
                <w:right w:val="none" w:sz="0" w:space="0" w:color="auto"/>
              </w:divBdr>
            </w:div>
            <w:div w:id="412580803">
              <w:marLeft w:val="0"/>
              <w:marRight w:val="0"/>
              <w:marTop w:val="0"/>
              <w:marBottom w:val="0"/>
              <w:divBdr>
                <w:top w:val="none" w:sz="0" w:space="0" w:color="auto"/>
                <w:left w:val="none" w:sz="0" w:space="0" w:color="auto"/>
                <w:bottom w:val="none" w:sz="0" w:space="0" w:color="auto"/>
                <w:right w:val="none" w:sz="0" w:space="0" w:color="auto"/>
              </w:divBdr>
            </w:div>
            <w:div w:id="296646378">
              <w:marLeft w:val="0"/>
              <w:marRight w:val="0"/>
              <w:marTop w:val="0"/>
              <w:marBottom w:val="0"/>
              <w:divBdr>
                <w:top w:val="none" w:sz="0" w:space="0" w:color="auto"/>
                <w:left w:val="none" w:sz="0" w:space="0" w:color="auto"/>
                <w:bottom w:val="none" w:sz="0" w:space="0" w:color="auto"/>
                <w:right w:val="none" w:sz="0" w:space="0" w:color="auto"/>
              </w:divBdr>
            </w:div>
            <w:div w:id="249508387">
              <w:marLeft w:val="0"/>
              <w:marRight w:val="0"/>
              <w:marTop w:val="0"/>
              <w:marBottom w:val="0"/>
              <w:divBdr>
                <w:top w:val="none" w:sz="0" w:space="0" w:color="auto"/>
                <w:left w:val="none" w:sz="0" w:space="0" w:color="auto"/>
                <w:bottom w:val="none" w:sz="0" w:space="0" w:color="auto"/>
                <w:right w:val="none" w:sz="0" w:space="0" w:color="auto"/>
              </w:divBdr>
            </w:div>
            <w:div w:id="268509994">
              <w:marLeft w:val="0"/>
              <w:marRight w:val="0"/>
              <w:marTop w:val="0"/>
              <w:marBottom w:val="0"/>
              <w:divBdr>
                <w:top w:val="none" w:sz="0" w:space="0" w:color="auto"/>
                <w:left w:val="none" w:sz="0" w:space="0" w:color="auto"/>
                <w:bottom w:val="none" w:sz="0" w:space="0" w:color="auto"/>
                <w:right w:val="none" w:sz="0" w:space="0" w:color="auto"/>
              </w:divBdr>
            </w:div>
            <w:div w:id="424766272">
              <w:marLeft w:val="0"/>
              <w:marRight w:val="0"/>
              <w:marTop w:val="0"/>
              <w:marBottom w:val="0"/>
              <w:divBdr>
                <w:top w:val="none" w:sz="0" w:space="0" w:color="auto"/>
                <w:left w:val="none" w:sz="0" w:space="0" w:color="auto"/>
                <w:bottom w:val="none" w:sz="0" w:space="0" w:color="auto"/>
                <w:right w:val="none" w:sz="0" w:space="0" w:color="auto"/>
              </w:divBdr>
            </w:div>
            <w:div w:id="216555001">
              <w:marLeft w:val="0"/>
              <w:marRight w:val="0"/>
              <w:marTop w:val="0"/>
              <w:marBottom w:val="0"/>
              <w:divBdr>
                <w:top w:val="none" w:sz="0" w:space="0" w:color="auto"/>
                <w:left w:val="none" w:sz="0" w:space="0" w:color="auto"/>
                <w:bottom w:val="none" w:sz="0" w:space="0" w:color="auto"/>
                <w:right w:val="none" w:sz="0" w:space="0" w:color="auto"/>
              </w:divBdr>
            </w:div>
            <w:div w:id="832449817">
              <w:marLeft w:val="0"/>
              <w:marRight w:val="0"/>
              <w:marTop w:val="0"/>
              <w:marBottom w:val="0"/>
              <w:divBdr>
                <w:top w:val="none" w:sz="0" w:space="0" w:color="auto"/>
                <w:left w:val="none" w:sz="0" w:space="0" w:color="auto"/>
                <w:bottom w:val="none" w:sz="0" w:space="0" w:color="auto"/>
                <w:right w:val="none" w:sz="0" w:space="0" w:color="auto"/>
              </w:divBdr>
            </w:div>
            <w:div w:id="478428471">
              <w:marLeft w:val="0"/>
              <w:marRight w:val="0"/>
              <w:marTop w:val="0"/>
              <w:marBottom w:val="0"/>
              <w:divBdr>
                <w:top w:val="none" w:sz="0" w:space="0" w:color="auto"/>
                <w:left w:val="none" w:sz="0" w:space="0" w:color="auto"/>
                <w:bottom w:val="none" w:sz="0" w:space="0" w:color="auto"/>
                <w:right w:val="none" w:sz="0" w:space="0" w:color="auto"/>
              </w:divBdr>
            </w:div>
            <w:div w:id="305402101">
              <w:marLeft w:val="0"/>
              <w:marRight w:val="0"/>
              <w:marTop w:val="0"/>
              <w:marBottom w:val="0"/>
              <w:divBdr>
                <w:top w:val="none" w:sz="0" w:space="0" w:color="auto"/>
                <w:left w:val="none" w:sz="0" w:space="0" w:color="auto"/>
                <w:bottom w:val="none" w:sz="0" w:space="0" w:color="auto"/>
                <w:right w:val="none" w:sz="0" w:space="0" w:color="auto"/>
              </w:divBdr>
            </w:div>
            <w:div w:id="334455212">
              <w:marLeft w:val="0"/>
              <w:marRight w:val="0"/>
              <w:marTop w:val="0"/>
              <w:marBottom w:val="0"/>
              <w:divBdr>
                <w:top w:val="none" w:sz="0" w:space="0" w:color="auto"/>
                <w:left w:val="none" w:sz="0" w:space="0" w:color="auto"/>
                <w:bottom w:val="none" w:sz="0" w:space="0" w:color="auto"/>
                <w:right w:val="none" w:sz="0" w:space="0" w:color="auto"/>
              </w:divBdr>
            </w:div>
            <w:div w:id="702249278">
              <w:marLeft w:val="0"/>
              <w:marRight w:val="0"/>
              <w:marTop w:val="0"/>
              <w:marBottom w:val="0"/>
              <w:divBdr>
                <w:top w:val="none" w:sz="0" w:space="0" w:color="auto"/>
                <w:left w:val="none" w:sz="0" w:space="0" w:color="auto"/>
                <w:bottom w:val="none" w:sz="0" w:space="0" w:color="auto"/>
                <w:right w:val="none" w:sz="0" w:space="0" w:color="auto"/>
              </w:divBdr>
            </w:div>
            <w:div w:id="1854342725">
              <w:marLeft w:val="0"/>
              <w:marRight w:val="0"/>
              <w:marTop w:val="0"/>
              <w:marBottom w:val="0"/>
              <w:divBdr>
                <w:top w:val="none" w:sz="0" w:space="0" w:color="auto"/>
                <w:left w:val="none" w:sz="0" w:space="0" w:color="auto"/>
                <w:bottom w:val="none" w:sz="0" w:space="0" w:color="auto"/>
                <w:right w:val="none" w:sz="0" w:space="0" w:color="auto"/>
              </w:divBdr>
            </w:div>
            <w:div w:id="530073433">
              <w:marLeft w:val="0"/>
              <w:marRight w:val="0"/>
              <w:marTop w:val="0"/>
              <w:marBottom w:val="0"/>
              <w:divBdr>
                <w:top w:val="none" w:sz="0" w:space="0" w:color="auto"/>
                <w:left w:val="none" w:sz="0" w:space="0" w:color="auto"/>
                <w:bottom w:val="none" w:sz="0" w:space="0" w:color="auto"/>
                <w:right w:val="none" w:sz="0" w:space="0" w:color="auto"/>
              </w:divBdr>
            </w:div>
            <w:div w:id="1246647509">
              <w:marLeft w:val="0"/>
              <w:marRight w:val="0"/>
              <w:marTop w:val="0"/>
              <w:marBottom w:val="0"/>
              <w:divBdr>
                <w:top w:val="none" w:sz="0" w:space="0" w:color="auto"/>
                <w:left w:val="none" w:sz="0" w:space="0" w:color="auto"/>
                <w:bottom w:val="none" w:sz="0" w:space="0" w:color="auto"/>
                <w:right w:val="none" w:sz="0" w:space="0" w:color="auto"/>
              </w:divBdr>
            </w:div>
            <w:div w:id="265622051">
              <w:marLeft w:val="0"/>
              <w:marRight w:val="0"/>
              <w:marTop w:val="0"/>
              <w:marBottom w:val="0"/>
              <w:divBdr>
                <w:top w:val="none" w:sz="0" w:space="0" w:color="auto"/>
                <w:left w:val="none" w:sz="0" w:space="0" w:color="auto"/>
                <w:bottom w:val="none" w:sz="0" w:space="0" w:color="auto"/>
                <w:right w:val="none" w:sz="0" w:space="0" w:color="auto"/>
              </w:divBdr>
            </w:div>
            <w:div w:id="1641417851">
              <w:marLeft w:val="0"/>
              <w:marRight w:val="0"/>
              <w:marTop w:val="0"/>
              <w:marBottom w:val="0"/>
              <w:divBdr>
                <w:top w:val="none" w:sz="0" w:space="0" w:color="auto"/>
                <w:left w:val="none" w:sz="0" w:space="0" w:color="auto"/>
                <w:bottom w:val="none" w:sz="0" w:space="0" w:color="auto"/>
                <w:right w:val="none" w:sz="0" w:space="0" w:color="auto"/>
              </w:divBdr>
            </w:div>
            <w:div w:id="1670644431">
              <w:marLeft w:val="0"/>
              <w:marRight w:val="0"/>
              <w:marTop w:val="0"/>
              <w:marBottom w:val="0"/>
              <w:divBdr>
                <w:top w:val="none" w:sz="0" w:space="0" w:color="auto"/>
                <w:left w:val="none" w:sz="0" w:space="0" w:color="auto"/>
                <w:bottom w:val="none" w:sz="0" w:space="0" w:color="auto"/>
                <w:right w:val="none" w:sz="0" w:space="0" w:color="auto"/>
              </w:divBdr>
            </w:div>
            <w:div w:id="1094738977">
              <w:marLeft w:val="0"/>
              <w:marRight w:val="0"/>
              <w:marTop w:val="0"/>
              <w:marBottom w:val="0"/>
              <w:divBdr>
                <w:top w:val="none" w:sz="0" w:space="0" w:color="auto"/>
                <w:left w:val="none" w:sz="0" w:space="0" w:color="auto"/>
                <w:bottom w:val="none" w:sz="0" w:space="0" w:color="auto"/>
                <w:right w:val="none" w:sz="0" w:space="0" w:color="auto"/>
              </w:divBdr>
            </w:div>
            <w:div w:id="1496609160">
              <w:marLeft w:val="0"/>
              <w:marRight w:val="0"/>
              <w:marTop w:val="0"/>
              <w:marBottom w:val="0"/>
              <w:divBdr>
                <w:top w:val="none" w:sz="0" w:space="0" w:color="auto"/>
                <w:left w:val="none" w:sz="0" w:space="0" w:color="auto"/>
                <w:bottom w:val="none" w:sz="0" w:space="0" w:color="auto"/>
                <w:right w:val="none" w:sz="0" w:space="0" w:color="auto"/>
              </w:divBdr>
            </w:div>
            <w:div w:id="563031073">
              <w:marLeft w:val="0"/>
              <w:marRight w:val="0"/>
              <w:marTop w:val="0"/>
              <w:marBottom w:val="0"/>
              <w:divBdr>
                <w:top w:val="none" w:sz="0" w:space="0" w:color="auto"/>
                <w:left w:val="none" w:sz="0" w:space="0" w:color="auto"/>
                <w:bottom w:val="none" w:sz="0" w:space="0" w:color="auto"/>
                <w:right w:val="none" w:sz="0" w:space="0" w:color="auto"/>
              </w:divBdr>
            </w:div>
            <w:div w:id="1900939256">
              <w:marLeft w:val="0"/>
              <w:marRight w:val="0"/>
              <w:marTop w:val="0"/>
              <w:marBottom w:val="0"/>
              <w:divBdr>
                <w:top w:val="none" w:sz="0" w:space="0" w:color="auto"/>
                <w:left w:val="none" w:sz="0" w:space="0" w:color="auto"/>
                <w:bottom w:val="none" w:sz="0" w:space="0" w:color="auto"/>
                <w:right w:val="none" w:sz="0" w:space="0" w:color="auto"/>
              </w:divBdr>
            </w:div>
            <w:div w:id="858474041">
              <w:marLeft w:val="0"/>
              <w:marRight w:val="0"/>
              <w:marTop w:val="0"/>
              <w:marBottom w:val="0"/>
              <w:divBdr>
                <w:top w:val="none" w:sz="0" w:space="0" w:color="auto"/>
                <w:left w:val="none" w:sz="0" w:space="0" w:color="auto"/>
                <w:bottom w:val="none" w:sz="0" w:space="0" w:color="auto"/>
                <w:right w:val="none" w:sz="0" w:space="0" w:color="auto"/>
              </w:divBdr>
            </w:div>
            <w:div w:id="345518976">
              <w:marLeft w:val="0"/>
              <w:marRight w:val="0"/>
              <w:marTop w:val="0"/>
              <w:marBottom w:val="0"/>
              <w:divBdr>
                <w:top w:val="none" w:sz="0" w:space="0" w:color="auto"/>
                <w:left w:val="none" w:sz="0" w:space="0" w:color="auto"/>
                <w:bottom w:val="none" w:sz="0" w:space="0" w:color="auto"/>
                <w:right w:val="none" w:sz="0" w:space="0" w:color="auto"/>
              </w:divBdr>
            </w:div>
            <w:div w:id="1129127445">
              <w:marLeft w:val="0"/>
              <w:marRight w:val="0"/>
              <w:marTop w:val="0"/>
              <w:marBottom w:val="0"/>
              <w:divBdr>
                <w:top w:val="none" w:sz="0" w:space="0" w:color="auto"/>
                <w:left w:val="none" w:sz="0" w:space="0" w:color="auto"/>
                <w:bottom w:val="none" w:sz="0" w:space="0" w:color="auto"/>
                <w:right w:val="none" w:sz="0" w:space="0" w:color="auto"/>
              </w:divBdr>
            </w:div>
            <w:div w:id="267087368">
              <w:marLeft w:val="0"/>
              <w:marRight w:val="0"/>
              <w:marTop w:val="0"/>
              <w:marBottom w:val="0"/>
              <w:divBdr>
                <w:top w:val="none" w:sz="0" w:space="0" w:color="auto"/>
                <w:left w:val="none" w:sz="0" w:space="0" w:color="auto"/>
                <w:bottom w:val="none" w:sz="0" w:space="0" w:color="auto"/>
                <w:right w:val="none" w:sz="0" w:space="0" w:color="auto"/>
              </w:divBdr>
            </w:div>
            <w:div w:id="1565140756">
              <w:marLeft w:val="0"/>
              <w:marRight w:val="0"/>
              <w:marTop w:val="0"/>
              <w:marBottom w:val="0"/>
              <w:divBdr>
                <w:top w:val="none" w:sz="0" w:space="0" w:color="auto"/>
                <w:left w:val="none" w:sz="0" w:space="0" w:color="auto"/>
                <w:bottom w:val="none" w:sz="0" w:space="0" w:color="auto"/>
                <w:right w:val="none" w:sz="0" w:space="0" w:color="auto"/>
              </w:divBdr>
            </w:div>
            <w:div w:id="1032538136">
              <w:marLeft w:val="0"/>
              <w:marRight w:val="0"/>
              <w:marTop w:val="0"/>
              <w:marBottom w:val="0"/>
              <w:divBdr>
                <w:top w:val="none" w:sz="0" w:space="0" w:color="auto"/>
                <w:left w:val="none" w:sz="0" w:space="0" w:color="auto"/>
                <w:bottom w:val="none" w:sz="0" w:space="0" w:color="auto"/>
                <w:right w:val="none" w:sz="0" w:space="0" w:color="auto"/>
              </w:divBdr>
            </w:div>
            <w:div w:id="1268926509">
              <w:marLeft w:val="0"/>
              <w:marRight w:val="0"/>
              <w:marTop w:val="0"/>
              <w:marBottom w:val="0"/>
              <w:divBdr>
                <w:top w:val="none" w:sz="0" w:space="0" w:color="auto"/>
                <w:left w:val="none" w:sz="0" w:space="0" w:color="auto"/>
                <w:bottom w:val="none" w:sz="0" w:space="0" w:color="auto"/>
                <w:right w:val="none" w:sz="0" w:space="0" w:color="auto"/>
              </w:divBdr>
            </w:div>
            <w:div w:id="60490658">
              <w:marLeft w:val="0"/>
              <w:marRight w:val="0"/>
              <w:marTop w:val="0"/>
              <w:marBottom w:val="0"/>
              <w:divBdr>
                <w:top w:val="none" w:sz="0" w:space="0" w:color="auto"/>
                <w:left w:val="none" w:sz="0" w:space="0" w:color="auto"/>
                <w:bottom w:val="none" w:sz="0" w:space="0" w:color="auto"/>
                <w:right w:val="none" w:sz="0" w:space="0" w:color="auto"/>
              </w:divBdr>
            </w:div>
            <w:div w:id="1547913193">
              <w:marLeft w:val="0"/>
              <w:marRight w:val="0"/>
              <w:marTop w:val="0"/>
              <w:marBottom w:val="0"/>
              <w:divBdr>
                <w:top w:val="none" w:sz="0" w:space="0" w:color="auto"/>
                <w:left w:val="none" w:sz="0" w:space="0" w:color="auto"/>
                <w:bottom w:val="none" w:sz="0" w:space="0" w:color="auto"/>
                <w:right w:val="none" w:sz="0" w:space="0" w:color="auto"/>
              </w:divBdr>
            </w:div>
            <w:div w:id="1213926731">
              <w:marLeft w:val="0"/>
              <w:marRight w:val="0"/>
              <w:marTop w:val="0"/>
              <w:marBottom w:val="0"/>
              <w:divBdr>
                <w:top w:val="none" w:sz="0" w:space="0" w:color="auto"/>
                <w:left w:val="none" w:sz="0" w:space="0" w:color="auto"/>
                <w:bottom w:val="none" w:sz="0" w:space="0" w:color="auto"/>
                <w:right w:val="none" w:sz="0" w:space="0" w:color="auto"/>
              </w:divBdr>
            </w:div>
            <w:div w:id="1938899650">
              <w:marLeft w:val="0"/>
              <w:marRight w:val="0"/>
              <w:marTop w:val="0"/>
              <w:marBottom w:val="0"/>
              <w:divBdr>
                <w:top w:val="none" w:sz="0" w:space="0" w:color="auto"/>
                <w:left w:val="none" w:sz="0" w:space="0" w:color="auto"/>
                <w:bottom w:val="none" w:sz="0" w:space="0" w:color="auto"/>
                <w:right w:val="none" w:sz="0" w:space="0" w:color="auto"/>
              </w:divBdr>
            </w:div>
            <w:div w:id="391075930">
              <w:marLeft w:val="0"/>
              <w:marRight w:val="0"/>
              <w:marTop w:val="0"/>
              <w:marBottom w:val="0"/>
              <w:divBdr>
                <w:top w:val="none" w:sz="0" w:space="0" w:color="auto"/>
                <w:left w:val="none" w:sz="0" w:space="0" w:color="auto"/>
                <w:bottom w:val="none" w:sz="0" w:space="0" w:color="auto"/>
                <w:right w:val="none" w:sz="0" w:space="0" w:color="auto"/>
              </w:divBdr>
            </w:div>
            <w:div w:id="375813276">
              <w:marLeft w:val="0"/>
              <w:marRight w:val="0"/>
              <w:marTop w:val="0"/>
              <w:marBottom w:val="0"/>
              <w:divBdr>
                <w:top w:val="none" w:sz="0" w:space="0" w:color="auto"/>
                <w:left w:val="none" w:sz="0" w:space="0" w:color="auto"/>
                <w:bottom w:val="none" w:sz="0" w:space="0" w:color="auto"/>
                <w:right w:val="none" w:sz="0" w:space="0" w:color="auto"/>
              </w:divBdr>
            </w:div>
            <w:div w:id="1117990273">
              <w:marLeft w:val="0"/>
              <w:marRight w:val="0"/>
              <w:marTop w:val="0"/>
              <w:marBottom w:val="0"/>
              <w:divBdr>
                <w:top w:val="none" w:sz="0" w:space="0" w:color="auto"/>
                <w:left w:val="none" w:sz="0" w:space="0" w:color="auto"/>
                <w:bottom w:val="none" w:sz="0" w:space="0" w:color="auto"/>
                <w:right w:val="none" w:sz="0" w:space="0" w:color="auto"/>
              </w:divBdr>
            </w:div>
            <w:div w:id="1205025086">
              <w:marLeft w:val="0"/>
              <w:marRight w:val="0"/>
              <w:marTop w:val="0"/>
              <w:marBottom w:val="0"/>
              <w:divBdr>
                <w:top w:val="none" w:sz="0" w:space="0" w:color="auto"/>
                <w:left w:val="none" w:sz="0" w:space="0" w:color="auto"/>
                <w:bottom w:val="none" w:sz="0" w:space="0" w:color="auto"/>
                <w:right w:val="none" w:sz="0" w:space="0" w:color="auto"/>
              </w:divBdr>
            </w:div>
            <w:div w:id="559563177">
              <w:marLeft w:val="0"/>
              <w:marRight w:val="0"/>
              <w:marTop w:val="0"/>
              <w:marBottom w:val="0"/>
              <w:divBdr>
                <w:top w:val="none" w:sz="0" w:space="0" w:color="auto"/>
                <w:left w:val="none" w:sz="0" w:space="0" w:color="auto"/>
                <w:bottom w:val="none" w:sz="0" w:space="0" w:color="auto"/>
                <w:right w:val="none" w:sz="0" w:space="0" w:color="auto"/>
              </w:divBdr>
            </w:div>
            <w:div w:id="266230070">
              <w:marLeft w:val="0"/>
              <w:marRight w:val="0"/>
              <w:marTop w:val="0"/>
              <w:marBottom w:val="0"/>
              <w:divBdr>
                <w:top w:val="none" w:sz="0" w:space="0" w:color="auto"/>
                <w:left w:val="none" w:sz="0" w:space="0" w:color="auto"/>
                <w:bottom w:val="none" w:sz="0" w:space="0" w:color="auto"/>
                <w:right w:val="none" w:sz="0" w:space="0" w:color="auto"/>
              </w:divBdr>
            </w:div>
            <w:div w:id="365567475">
              <w:marLeft w:val="0"/>
              <w:marRight w:val="0"/>
              <w:marTop w:val="0"/>
              <w:marBottom w:val="0"/>
              <w:divBdr>
                <w:top w:val="none" w:sz="0" w:space="0" w:color="auto"/>
                <w:left w:val="none" w:sz="0" w:space="0" w:color="auto"/>
                <w:bottom w:val="none" w:sz="0" w:space="0" w:color="auto"/>
                <w:right w:val="none" w:sz="0" w:space="0" w:color="auto"/>
              </w:divBdr>
            </w:div>
            <w:div w:id="2054382089">
              <w:marLeft w:val="0"/>
              <w:marRight w:val="0"/>
              <w:marTop w:val="0"/>
              <w:marBottom w:val="0"/>
              <w:divBdr>
                <w:top w:val="none" w:sz="0" w:space="0" w:color="auto"/>
                <w:left w:val="none" w:sz="0" w:space="0" w:color="auto"/>
                <w:bottom w:val="none" w:sz="0" w:space="0" w:color="auto"/>
                <w:right w:val="none" w:sz="0" w:space="0" w:color="auto"/>
              </w:divBdr>
            </w:div>
            <w:div w:id="242958958">
              <w:marLeft w:val="0"/>
              <w:marRight w:val="0"/>
              <w:marTop w:val="0"/>
              <w:marBottom w:val="0"/>
              <w:divBdr>
                <w:top w:val="none" w:sz="0" w:space="0" w:color="auto"/>
                <w:left w:val="none" w:sz="0" w:space="0" w:color="auto"/>
                <w:bottom w:val="none" w:sz="0" w:space="0" w:color="auto"/>
                <w:right w:val="none" w:sz="0" w:space="0" w:color="auto"/>
              </w:divBdr>
            </w:div>
            <w:div w:id="469516033">
              <w:marLeft w:val="0"/>
              <w:marRight w:val="0"/>
              <w:marTop w:val="0"/>
              <w:marBottom w:val="0"/>
              <w:divBdr>
                <w:top w:val="none" w:sz="0" w:space="0" w:color="auto"/>
                <w:left w:val="none" w:sz="0" w:space="0" w:color="auto"/>
                <w:bottom w:val="none" w:sz="0" w:space="0" w:color="auto"/>
                <w:right w:val="none" w:sz="0" w:space="0" w:color="auto"/>
              </w:divBdr>
            </w:div>
            <w:div w:id="777524334">
              <w:marLeft w:val="0"/>
              <w:marRight w:val="0"/>
              <w:marTop w:val="0"/>
              <w:marBottom w:val="0"/>
              <w:divBdr>
                <w:top w:val="none" w:sz="0" w:space="0" w:color="auto"/>
                <w:left w:val="none" w:sz="0" w:space="0" w:color="auto"/>
                <w:bottom w:val="none" w:sz="0" w:space="0" w:color="auto"/>
                <w:right w:val="none" w:sz="0" w:space="0" w:color="auto"/>
              </w:divBdr>
            </w:div>
            <w:div w:id="1372143933">
              <w:marLeft w:val="0"/>
              <w:marRight w:val="0"/>
              <w:marTop w:val="0"/>
              <w:marBottom w:val="0"/>
              <w:divBdr>
                <w:top w:val="none" w:sz="0" w:space="0" w:color="auto"/>
                <w:left w:val="none" w:sz="0" w:space="0" w:color="auto"/>
                <w:bottom w:val="none" w:sz="0" w:space="0" w:color="auto"/>
                <w:right w:val="none" w:sz="0" w:space="0" w:color="auto"/>
              </w:divBdr>
            </w:div>
            <w:div w:id="1860043765">
              <w:marLeft w:val="0"/>
              <w:marRight w:val="0"/>
              <w:marTop w:val="0"/>
              <w:marBottom w:val="0"/>
              <w:divBdr>
                <w:top w:val="none" w:sz="0" w:space="0" w:color="auto"/>
                <w:left w:val="none" w:sz="0" w:space="0" w:color="auto"/>
                <w:bottom w:val="none" w:sz="0" w:space="0" w:color="auto"/>
                <w:right w:val="none" w:sz="0" w:space="0" w:color="auto"/>
              </w:divBdr>
            </w:div>
            <w:div w:id="1233546040">
              <w:marLeft w:val="0"/>
              <w:marRight w:val="0"/>
              <w:marTop w:val="0"/>
              <w:marBottom w:val="0"/>
              <w:divBdr>
                <w:top w:val="none" w:sz="0" w:space="0" w:color="auto"/>
                <w:left w:val="none" w:sz="0" w:space="0" w:color="auto"/>
                <w:bottom w:val="none" w:sz="0" w:space="0" w:color="auto"/>
                <w:right w:val="none" w:sz="0" w:space="0" w:color="auto"/>
              </w:divBdr>
            </w:div>
            <w:div w:id="1516456381">
              <w:marLeft w:val="0"/>
              <w:marRight w:val="0"/>
              <w:marTop w:val="0"/>
              <w:marBottom w:val="0"/>
              <w:divBdr>
                <w:top w:val="none" w:sz="0" w:space="0" w:color="auto"/>
                <w:left w:val="none" w:sz="0" w:space="0" w:color="auto"/>
                <w:bottom w:val="none" w:sz="0" w:space="0" w:color="auto"/>
                <w:right w:val="none" w:sz="0" w:space="0" w:color="auto"/>
              </w:divBdr>
            </w:div>
            <w:div w:id="1919440801">
              <w:marLeft w:val="0"/>
              <w:marRight w:val="0"/>
              <w:marTop w:val="0"/>
              <w:marBottom w:val="0"/>
              <w:divBdr>
                <w:top w:val="none" w:sz="0" w:space="0" w:color="auto"/>
                <w:left w:val="none" w:sz="0" w:space="0" w:color="auto"/>
                <w:bottom w:val="none" w:sz="0" w:space="0" w:color="auto"/>
                <w:right w:val="none" w:sz="0" w:space="0" w:color="auto"/>
              </w:divBdr>
            </w:div>
            <w:div w:id="1374767419">
              <w:marLeft w:val="0"/>
              <w:marRight w:val="0"/>
              <w:marTop w:val="0"/>
              <w:marBottom w:val="0"/>
              <w:divBdr>
                <w:top w:val="none" w:sz="0" w:space="0" w:color="auto"/>
                <w:left w:val="none" w:sz="0" w:space="0" w:color="auto"/>
                <w:bottom w:val="none" w:sz="0" w:space="0" w:color="auto"/>
                <w:right w:val="none" w:sz="0" w:space="0" w:color="auto"/>
              </w:divBdr>
            </w:div>
            <w:div w:id="182982360">
              <w:marLeft w:val="0"/>
              <w:marRight w:val="0"/>
              <w:marTop w:val="0"/>
              <w:marBottom w:val="0"/>
              <w:divBdr>
                <w:top w:val="none" w:sz="0" w:space="0" w:color="auto"/>
                <w:left w:val="none" w:sz="0" w:space="0" w:color="auto"/>
                <w:bottom w:val="none" w:sz="0" w:space="0" w:color="auto"/>
                <w:right w:val="none" w:sz="0" w:space="0" w:color="auto"/>
              </w:divBdr>
            </w:div>
            <w:div w:id="1841891227">
              <w:marLeft w:val="0"/>
              <w:marRight w:val="0"/>
              <w:marTop w:val="0"/>
              <w:marBottom w:val="0"/>
              <w:divBdr>
                <w:top w:val="none" w:sz="0" w:space="0" w:color="auto"/>
                <w:left w:val="none" w:sz="0" w:space="0" w:color="auto"/>
                <w:bottom w:val="none" w:sz="0" w:space="0" w:color="auto"/>
                <w:right w:val="none" w:sz="0" w:space="0" w:color="auto"/>
              </w:divBdr>
            </w:div>
            <w:div w:id="1571304828">
              <w:marLeft w:val="0"/>
              <w:marRight w:val="0"/>
              <w:marTop w:val="0"/>
              <w:marBottom w:val="0"/>
              <w:divBdr>
                <w:top w:val="none" w:sz="0" w:space="0" w:color="auto"/>
                <w:left w:val="none" w:sz="0" w:space="0" w:color="auto"/>
                <w:bottom w:val="none" w:sz="0" w:space="0" w:color="auto"/>
                <w:right w:val="none" w:sz="0" w:space="0" w:color="auto"/>
              </w:divBdr>
            </w:div>
            <w:div w:id="2131581292">
              <w:marLeft w:val="0"/>
              <w:marRight w:val="0"/>
              <w:marTop w:val="0"/>
              <w:marBottom w:val="0"/>
              <w:divBdr>
                <w:top w:val="none" w:sz="0" w:space="0" w:color="auto"/>
                <w:left w:val="none" w:sz="0" w:space="0" w:color="auto"/>
                <w:bottom w:val="none" w:sz="0" w:space="0" w:color="auto"/>
                <w:right w:val="none" w:sz="0" w:space="0" w:color="auto"/>
              </w:divBdr>
            </w:div>
            <w:div w:id="704255371">
              <w:marLeft w:val="0"/>
              <w:marRight w:val="0"/>
              <w:marTop w:val="0"/>
              <w:marBottom w:val="0"/>
              <w:divBdr>
                <w:top w:val="none" w:sz="0" w:space="0" w:color="auto"/>
                <w:left w:val="none" w:sz="0" w:space="0" w:color="auto"/>
                <w:bottom w:val="none" w:sz="0" w:space="0" w:color="auto"/>
                <w:right w:val="none" w:sz="0" w:space="0" w:color="auto"/>
              </w:divBdr>
            </w:div>
            <w:div w:id="74059530">
              <w:marLeft w:val="0"/>
              <w:marRight w:val="0"/>
              <w:marTop w:val="0"/>
              <w:marBottom w:val="0"/>
              <w:divBdr>
                <w:top w:val="none" w:sz="0" w:space="0" w:color="auto"/>
                <w:left w:val="none" w:sz="0" w:space="0" w:color="auto"/>
                <w:bottom w:val="none" w:sz="0" w:space="0" w:color="auto"/>
                <w:right w:val="none" w:sz="0" w:space="0" w:color="auto"/>
              </w:divBdr>
            </w:div>
            <w:div w:id="2041081608">
              <w:marLeft w:val="0"/>
              <w:marRight w:val="0"/>
              <w:marTop w:val="0"/>
              <w:marBottom w:val="0"/>
              <w:divBdr>
                <w:top w:val="none" w:sz="0" w:space="0" w:color="auto"/>
                <w:left w:val="none" w:sz="0" w:space="0" w:color="auto"/>
                <w:bottom w:val="none" w:sz="0" w:space="0" w:color="auto"/>
                <w:right w:val="none" w:sz="0" w:space="0" w:color="auto"/>
              </w:divBdr>
            </w:div>
            <w:div w:id="902717742">
              <w:marLeft w:val="0"/>
              <w:marRight w:val="0"/>
              <w:marTop w:val="0"/>
              <w:marBottom w:val="0"/>
              <w:divBdr>
                <w:top w:val="none" w:sz="0" w:space="0" w:color="auto"/>
                <w:left w:val="none" w:sz="0" w:space="0" w:color="auto"/>
                <w:bottom w:val="none" w:sz="0" w:space="0" w:color="auto"/>
                <w:right w:val="none" w:sz="0" w:space="0" w:color="auto"/>
              </w:divBdr>
            </w:div>
            <w:div w:id="1504127921">
              <w:marLeft w:val="0"/>
              <w:marRight w:val="0"/>
              <w:marTop w:val="0"/>
              <w:marBottom w:val="0"/>
              <w:divBdr>
                <w:top w:val="none" w:sz="0" w:space="0" w:color="auto"/>
                <w:left w:val="none" w:sz="0" w:space="0" w:color="auto"/>
                <w:bottom w:val="none" w:sz="0" w:space="0" w:color="auto"/>
                <w:right w:val="none" w:sz="0" w:space="0" w:color="auto"/>
              </w:divBdr>
            </w:div>
            <w:div w:id="689112707">
              <w:marLeft w:val="0"/>
              <w:marRight w:val="0"/>
              <w:marTop w:val="0"/>
              <w:marBottom w:val="0"/>
              <w:divBdr>
                <w:top w:val="none" w:sz="0" w:space="0" w:color="auto"/>
                <w:left w:val="none" w:sz="0" w:space="0" w:color="auto"/>
                <w:bottom w:val="none" w:sz="0" w:space="0" w:color="auto"/>
                <w:right w:val="none" w:sz="0" w:space="0" w:color="auto"/>
              </w:divBdr>
            </w:div>
            <w:div w:id="1238400441">
              <w:marLeft w:val="0"/>
              <w:marRight w:val="0"/>
              <w:marTop w:val="0"/>
              <w:marBottom w:val="0"/>
              <w:divBdr>
                <w:top w:val="none" w:sz="0" w:space="0" w:color="auto"/>
                <w:left w:val="none" w:sz="0" w:space="0" w:color="auto"/>
                <w:bottom w:val="none" w:sz="0" w:space="0" w:color="auto"/>
                <w:right w:val="none" w:sz="0" w:space="0" w:color="auto"/>
              </w:divBdr>
            </w:div>
            <w:div w:id="1509060010">
              <w:marLeft w:val="0"/>
              <w:marRight w:val="0"/>
              <w:marTop w:val="0"/>
              <w:marBottom w:val="0"/>
              <w:divBdr>
                <w:top w:val="none" w:sz="0" w:space="0" w:color="auto"/>
                <w:left w:val="none" w:sz="0" w:space="0" w:color="auto"/>
                <w:bottom w:val="none" w:sz="0" w:space="0" w:color="auto"/>
                <w:right w:val="none" w:sz="0" w:space="0" w:color="auto"/>
              </w:divBdr>
            </w:div>
            <w:div w:id="885870429">
              <w:marLeft w:val="0"/>
              <w:marRight w:val="0"/>
              <w:marTop w:val="0"/>
              <w:marBottom w:val="0"/>
              <w:divBdr>
                <w:top w:val="none" w:sz="0" w:space="0" w:color="auto"/>
                <w:left w:val="none" w:sz="0" w:space="0" w:color="auto"/>
                <w:bottom w:val="none" w:sz="0" w:space="0" w:color="auto"/>
                <w:right w:val="none" w:sz="0" w:space="0" w:color="auto"/>
              </w:divBdr>
            </w:div>
            <w:div w:id="802042635">
              <w:marLeft w:val="0"/>
              <w:marRight w:val="0"/>
              <w:marTop w:val="0"/>
              <w:marBottom w:val="0"/>
              <w:divBdr>
                <w:top w:val="none" w:sz="0" w:space="0" w:color="auto"/>
                <w:left w:val="none" w:sz="0" w:space="0" w:color="auto"/>
                <w:bottom w:val="none" w:sz="0" w:space="0" w:color="auto"/>
                <w:right w:val="none" w:sz="0" w:space="0" w:color="auto"/>
              </w:divBdr>
            </w:div>
            <w:div w:id="1077703525">
              <w:marLeft w:val="0"/>
              <w:marRight w:val="0"/>
              <w:marTop w:val="0"/>
              <w:marBottom w:val="0"/>
              <w:divBdr>
                <w:top w:val="none" w:sz="0" w:space="0" w:color="auto"/>
                <w:left w:val="none" w:sz="0" w:space="0" w:color="auto"/>
                <w:bottom w:val="none" w:sz="0" w:space="0" w:color="auto"/>
                <w:right w:val="none" w:sz="0" w:space="0" w:color="auto"/>
              </w:divBdr>
            </w:div>
            <w:div w:id="262417290">
              <w:marLeft w:val="0"/>
              <w:marRight w:val="0"/>
              <w:marTop w:val="0"/>
              <w:marBottom w:val="0"/>
              <w:divBdr>
                <w:top w:val="none" w:sz="0" w:space="0" w:color="auto"/>
                <w:left w:val="none" w:sz="0" w:space="0" w:color="auto"/>
                <w:bottom w:val="none" w:sz="0" w:space="0" w:color="auto"/>
                <w:right w:val="none" w:sz="0" w:space="0" w:color="auto"/>
              </w:divBdr>
            </w:div>
            <w:div w:id="1918787691">
              <w:marLeft w:val="0"/>
              <w:marRight w:val="0"/>
              <w:marTop w:val="0"/>
              <w:marBottom w:val="0"/>
              <w:divBdr>
                <w:top w:val="none" w:sz="0" w:space="0" w:color="auto"/>
                <w:left w:val="none" w:sz="0" w:space="0" w:color="auto"/>
                <w:bottom w:val="none" w:sz="0" w:space="0" w:color="auto"/>
                <w:right w:val="none" w:sz="0" w:space="0" w:color="auto"/>
              </w:divBdr>
            </w:div>
            <w:div w:id="36124915">
              <w:marLeft w:val="0"/>
              <w:marRight w:val="0"/>
              <w:marTop w:val="0"/>
              <w:marBottom w:val="0"/>
              <w:divBdr>
                <w:top w:val="none" w:sz="0" w:space="0" w:color="auto"/>
                <w:left w:val="none" w:sz="0" w:space="0" w:color="auto"/>
                <w:bottom w:val="none" w:sz="0" w:space="0" w:color="auto"/>
                <w:right w:val="none" w:sz="0" w:space="0" w:color="auto"/>
              </w:divBdr>
            </w:div>
            <w:div w:id="1379744756">
              <w:marLeft w:val="0"/>
              <w:marRight w:val="0"/>
              <w:marTop w:val="0"/>
              <w:marBottom w:val="0"/>
              <w:divBdr>
                <w:top w:val="none" w:sz="0" w:space="0" w:color="auto"/>
                <w:left w:val="none" w:sz="0" w:space="0" w:color="auto"/>
                <w:bottom w:val="none" w:sz="0" w:space="0" w:color="auto"/>
                <w:right w:val="none" w:sz="0" w:space="0" w:color="auto"/>
              </w:divBdr>
            </w:div>
            <w:div w:id="460999486">
              <w:marLeft w:val="0"/>
              <w:marRight w:val="0"/>
              <w:marTop w:val="0"/>
              <w:marBottom w:val="0"/>
              <w:divBdr>
                <w:top w:val="none" w:sz="0" w:space="0" w:color="auto"/>
                <w:left w:val="none" w:sz="0" w:space="0" w:color="auto"/>
                <w:bottom w:val="none" w:sz="0" w:space="0" w:color="auto"/>
                <w:right w:val="none" w:sz="0" w:space="0" w:color="auto"/>
              </w:divBdr>
            </w:div>
            <w:div w:id="577444997">
              <w:marLeft w:val="0"/>
              <w:marRight w:val="0"/>
              <w:marTop w:val="0"/>
              <w:marBottom w:val="0"/>
              <w:divBdr>
                <w:top w:val="none" w:sz="0" w:space="0" w:color="auto"/>
                <w:left w:val="none" w:sz="0" w:space="0" w:color="auto"/>
                <w:bottom w:val="none" w:sz="0" w:space="0" w:color="auto"/>
                <w:right w:val="none" w:sz="0" w:space="0" w:color="auto"/>
              </w:divBdr>
            </w:div>
            <w:div w:id="966546736">
              <w:marLeft w:val="0"/>
              <w:marRight w:val="0"/>
              <w:marTop w:val="0"/>
              <w:marBottom w:val="0"/>
              <w:divBdr>
                <w:top w:val="none" w:sz="0" w:space="0" w:color="auto"/>
                <w:left w:val="none" w:sz="0" w:space="0" w:color="auto"/>
                <w:bottom w:val="none" w:sz="0" w:space="0" w:color="auto"/>
                <w:right w:val="none" w:sz="0" w:space="0" w:color="auto"/>
              </w:divBdr>
            </w:div>
            <w:div w:id="1031104636">
              <w:marLeft w:val="0"/>
              <w:marRight w:val="0"/>
              <w:marTop w:val="0"/>
              <w:marBottom w:val="0"/>
              <w:divBdr>
                <w:top w:val="none" w:sz="0" w:space="0" w:color="auto"/>
                <w:left w:val="none" w:sz="0" w:space="0" w:color="auto"/>
                <w:bottom w:val="none" w:sz="0" w:space="0" w:color="auto"/>
                <w:right w:val="none" w:sz="0" w:space="0" w:color="auto"/>
              </w:divBdr>
            </w:div>
            <w:div w:id="2087218891">
              <w:marLeft w:val="0"/>
              <w:marRight w:val="0"/>
              <w:marTop w:val="0"/>
              <w:marBottom w:val="0"/>
              <w:divBdr>
                <w:top w:val="none" w:sz="0" w:space="0" w:color="auto"/>
                <w:left w:val="none" w:sz="0" w:space="0" w:color="auto"/>
                <w:bottom w:val="none" w:sz="0" w:space="0" w:color="auto"/>
                <w:right w:val="none" w:sz="0" w:space="0" w:color="auto"/>
              </w:divBdr>
            </w:div>
            <w:div w:id="2072580772">
              <w:marLeft w:val="0"/>
              <w:marRight w:val="0"/>
              <w:marTop w:val="0"/>
              <w:marBottom w:val="0"/>
              <w:divBdr>
                <w:top w:val="none" w:sz="0" w:space="0" w:color="auto"/>
                <w:left w:val="none" w:sz="0" w:space="0" w:color="auto"/>
                <w:bottom w:val="none" w:sz="0" w:space="0" w:color="auto"/>
                <w:right w:val="none" w:sz="0" w:space="0" w:color="auto"/>
              </w:divBdr>
            </w:div>
            <w:div w:id="430972158">
              <w:marLeft w:val="0"/>
              <w:marRight w:val="0"/>
              <w:marTop w:val="0"/>
              <w:marBottom w:val="0"/>
              <w:divBdr>
                <w:top w:val="none" w:sz="0" w:space="0" w:color="auto"/>
                <w:left w:val="none" w:sz="0" w:space="0" w:color="auto"/>
                <w:bottom w:val="none" w:sz="0" w:space="0" w:color="auto"/>
                <w:right w:val="none" w:sz="0" w:space="0" w:color="auto"/>
              </w:divBdr>
            </w:div>
            <w:div w:id="1231232356">
              <w:marLeft w:val="0"/>
              <w:marRight w:val="0"/>
              <w:marTop w:val="0"/>
              <w:marBottom w:val="0"/>
              <w:divBdr>
                <w:top w:val="none" w:sz="0" w:space="0" w:color="auto"/>
                <w:left w:val="none" w:sz="0" w:space="0" w:color="auto"/>
                <w:bottom w:val="none" w:sz="0" w:space="0" w:color="auto"/>
                <w:right w:val="none" w:sz="0" w:space="0" w:color="auto"/>
              </w:divBdr>
            </w:div>
            <w:div w:id="506292181">
              <w:marLeft w:val="0"/>
              <w:marRight w:val="0"/>
              <w:marTop w:val="0"/>
              <w:marBottom w:val="0"/>
              <w:divBdr>
                <w:top w:val="none" w:sz="0" w:space="0" w:color="auto"/>
                <w:left w:val="none" w:sz="0" w:space="0" w:color="auto"/>
                <w:bottom w:val="none" w:sz="0" w:space="0" w:color="auto"/>
                <w:right w:val="none" w:sz="0" w:space="0" w:color="auto"/>
              </w:divBdr>
            </w:div>
            <w:div w:id="24145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687216">
      <w:bodyDiv w:val="1"/>
      <w:marLeft w:val="0"/>
      <w:marRight w:val="0"/>
      <w:marTop w:val="0"/>
      <w:marBottom w:val="0"/>
      <w:divBdr>
        <w:top w:val="none" w:sz="0" w:space="0" w:color="auto"/>
        <w:left w:val="none" w:sz="0" w:space="0" w:color="auto"/>
        <w:bottom w:val="none" w:sz="0" w:space="0" w:color="auto"/>
        <w:right w:val="none" w:sz="0" w:space="0" w:color="auto"/>
      </w:divBdr>
      <w:divsChild>
        <w:div w:id="223177868">
          <w:marLeft w:val="0"/>
          <w:marRight w:val="0"/>
          <w:marTop w:val="0"/>
          <w:marBottom w:val="0"/>
          <w:divBdr>
            <w:top w:val="none" w:sz="0" w:space="0" w:color="auto"/>
            <w:left w:val="none" w:sz="0" w:space="0" w:color="auto"/>
            <w:bottom w:val="none" w:sz="0" w:space="0" w:color="auto"/>
            <w:right w:val="none" w:sz="0" w:space="0" w:color="auto"/>
          </w:divBdr>
          <w:divsChild>
            <w:div w:id="555091800">
              <w:marLeft w:val="0"/>
              <w:marRight w:val="0"/>
              <w:marTop w:val="0"/>
              <w:marBottom w:val="0"/>
              <w:divBdr>
                <w:top w:val="none" w:sz="0" w:space="0" w:color="auto"/>
                <w:left w:val="none" w:sz="0" w:space="0" w:color="auto"/>
                <w:bottom w:val="none" w:sz="0" w:space="0" w:color="auto"/>
                <w:right w:val="none" w:sz="0" w:space="0" w:color="auto"/>
              </w:divBdr>
            </w:div>
            <w:div w:id="1007444451">
              <w:marLeft w:val="0"/>
              <w:marRight w:val="0"/>
              <w:marTop w:val="0"/>
              <w:marBottom w:val="0"/>
              <w:divBdr>
                <w:top w:val="none" w:sz="0" w:space="0" w:color="auto"/>
                <w:left w:val="none" w:sz="0" w:space="0" w:color="auto"/>
                <w:bottom w:val="none" w:sz="0" w:space="0" w:color="auto"/>
                <w:right w:val="none" w:sz="0" w:space="0" w:color="auto"/>
              </w:divBdr>
            </w:div>
            <w:div w:id="1899365455">
              <w:marLeft w:val="0"/>
              <w:marRight w:val="0"/>
              <w:marTop w:val="0"/>
              <w:marBottom w:val="0"/>
              <w:divBdr>
                <w:top w:val="none" w:sz="0" w:space="0" w:color="auto"/>
                <w:left w:val="none" w:sz="0" w:space="0" w:color="auto"/>
                <w:bottom w:val="none" w:sz="0" w:space="0" w:color="auto"/>
                <w:right w:val="none" w:sz="0" w:space="0" w:color="auto"/>
              </w:divBdr>
            </w:div>
            <w:div w:id="1595361513">
              <w:marLeft w:val="0"/>
              <w:marRight w:val="0"/>
              <w:marTop w:val="0"/>
              <w:marBottom w:val="0"/>
              <w:divBdr>
                <w:top w:val="none" w:sz="0" w:space="0" w:color="auto"/>
                <w:left w:val="none" w:sz="0" w:space="0" w:color="auto"/>
                <w:bottom w:val="none" w:sz="0" w:space="0" w:color="auto"/>
                <w:right w:val="none" w:sz="0" w:space="0" w:color="auto"/>
              </w:divBdr>
            </w:div>
            <w:div w:id="858468164">
              <w:marLeft w:val="0"/>
              <w:marRight w:val="0"/>
              <w:marTop w:val="0"/>
              <w:marBottom w:val="0"/>
              <w:divBdr>
                <w:top w:val="none" w:sz="0" w:space="0" w:color="auto"/>
                <w:left w:val="none" w:sz="0" w:space="0" w:color="auto"/>
                <w:bottom w:val="none" w:sz="0" w:space="0" w:color="auto"/>
                <w:right w:val="none" w:sz="0" w:space="0" w:color="auto"/>
              </w:divBdr>
            </w:div>
            <w:div w:id="1751808562">
              <w:marLeft w:val="0"/>
              <w:marRight w:val="0"/>
              <w:marTop w:val="0"/>
              <w:marBottom w:val="0"/>
              <w:divBdr>
                <w:top w:val="none" w:sz="0" w:space="0" w:color="auto"/>
                <w:left w:val="none" w:sz="0" w:space="0" w:color="auto"/>
                <w:bottom w:val="none" w:sz="0" w:space="0" w:color="auto"/>
                <w:right w:val="none" w:sz="0" w:space="0" w:color="auto"/>
              </w:divBdr>
            </w:div>
            <w:div w:id="42751414">
              <w:marLeft w:val="0"/>
              <w:marRight w:val="0"/>
              <w:marTop w:val="0"/>
              <w:marBottom w:val="0"/>
              <w:divBdr>
                <w:top w:val="none" w:sz="0" w:space="0" w:color="auto"/>
                <w:left w:val="none" w:sz="0" w:space="0" w:color="auto"/>
                <w:bottom w:val="none" w:sz="0" w:space="0" w:color="auto"/>
                <w:right w:val="none" w:sz="0" w:space="0" w:color="auto"/>
              </w:divBdr>
            </w:div>
            <w:div w:id="1420364915">
              <w:marLeft w:val="0"/>
              <w:marRight w:val="0"/>
              <w:marTop w:val="0"/>
              <w:marBottom w:val="0"/>
              <w:divBdr>
                <w:top w:val="none" w:sz="0" w:space="0" w:color="auto"/>
                <w:left w:val="none" w:sz="0" w:space="0" w:color="auto"/>
                <w:bottom w:val="none" w:sz="0" w:space="0" w:color="auto"/>
                <w:right w:val="none" w:sz="0" w:space="0" w:color="auto"/>
              </w:divBdr>
            </w:div>
            <w:div w:id="399711839">
              <w:marLeft w:val="0"/>
              <w:marRight w:val="0"/>
              <w:marTop w:val="0"/>
              <w:marBottom w:val="0"/>
              <w:divBdr>
                <w:top w:val="none" w:sz="0" w:space="0" w:color="auto"/>
                <w:left w:val="none" w:sz="0" w:space="0" w:color="auto"/>
                <w:bottom w:val="none" w:sz="0" w:space="0" w:color="auto"/>
                <w:right w:val="none" w:sz="0" w:space="0" w:color="auto"/>
              </w:divBdr>
            </w:div>
            <w:div w:id="700474402">
              <w:marLeft w:val="0"/>
              <w:marRight w:val="0"/>
              <w:marTop w:val="0"/>
              <w:marBottom w:val="0"/>
              <w:divBdr>
                <w:top w:val="none" w:sz="0" w:space="0" w:color="auto"/>
                <w:left w:val="none" w:sz="0" w:space="0" w:color="auto"/>
                <w:bottom w:val="none" w:sz="0" w:space="0" w:color="auto"/>
                <w:right w:val="none" w:sz="0" w:space="0" w:color="auto"/>
              </w:divBdr>
            </w:div>
            <w:div w:id="604504683">
              <w:marLeft w:val="0"/>
              <w:marRight w:val="0"/>
              <w:marTop w:val="0"/>
              <w:marBottom w:val="0"/>
              <w:divBdr>
                <w:top w:val="none" w:sz="0" w:space="0" w:color="auto"/>
                <w:left w:val="none" w:sz="0" w:space="0" w:color="auto"/>
                <w:bottom w:val="none" w:sz="0" w:space="0" w:color="auto"/>
                <w:right w:val="none" w:sz="0" w:space="0" w:color="auto"/>
              </w:divBdr>
            </w:div>
            <w:div w:id="1146319793">
              <w:marLeft w:val="0"/>
              <w:marRight w:val="0"/>
              <w:marTop w:val="0"/>
              <w:marBottom w:val="0"/>
              <w:divBdr>
                <w:top w:val="none" w:sz="0" w:space="0" w:color="auto"/>
                <w:left w:val="none" w:sz="0" w:space="0" w:color="auto"/>
                <w:bottom w:val="none" w:sz="0" w:space="0" w:color="auto"/>
                <w:right w:val="none" w:sz="0" w:space="0" w:color="auto"/>
              </w:divBdr>
            </w:div>
            <w:div w:id="2039425118">
              <w:marLeft w:val="0"/>
              <w:marRight w:val="0"/>
              <w:marTop w:val="0"/>
              <w:marBottom w:val="0"/>
              <w:divBdr>
                <w:top w:val="none" w:sz="0" w:space="0" w:color="auto"/>
                <w:left w:val="none" w:sz="0" w:space="0" w:color="auto"/>
                <w:bottom w:val="none" w:sz="0" w:space="0" w:color="auto"/>
                <w:right w:val="none" w:sz="0" w:space="0" w:color="auto"/>
              </w:divBdr>
            </w:div>
            <w:div w:id="845707393">
              <w:marLeft w:val="0"/>
              <w:marRight w:val="0"/>
              <w:marTop w:val="0"/>
              <w:marBottom w:val="0"/>
              <w:divBdr>
                <w:top w:val="none" w:sz="0" w:space="0" w:color="auto"/>
                <w:left w:val="none" w:sz="0" w:space="0" w:color="auto"/>
                <w:bottom w:val="none" w:sz="0" w:space="0" w:color="auto"/>
                <w:right w:val="none" w:sz="0" w:space="0" w:color="auto"/>
              </w:divBdr>
            </w:div>
            <w:div w:id="315379125">
              <w:marLeft w:val="0"/>
              <w:marRight w:val="0"/>
              <w:marTop w:val="0"/>
              <w:marBottom w:val="0"/>
              <w:divBdr>
                <w:top w:val="none" w:sz="0" w:space="0" w:color="auto"/>
                <w:left w:val="none" w:sz="0" w:space="0" w:color="auto"/>
                <w:bottom w:val="none" w:sz="0" w:space="0" w:color="auto"/>
                <w:right w:val="none" w:sz="0" w:space="0" w:color="auto"/>
              </w:divBdr>
            </w:div>
            <w:div w:id="1014452363">
              <w:marLeft w:val="0"/>
              <w:marRight w:val="0"/>
              <w:marTop w:val="0"/>
              <w:marBottom w:val="0"/>
              <w:divBdr>
                <w:top w:val="none" w:sz="0" w:space="0" w:color="auto"/>
                <w:left w:val="none" w:sz="0" w:space="0" w:color="auto"/>
                <w:bottom w:val="none" w:sz="0" w:space="0" w:color="auto"/>
                <w:right w:val="none" w:sz="0" w:space="0" w:color="auto"/>
              </w:divBdr>
            </w:div>
            <w:div w:id="342898799">
              <w:marLeft w:val="0"/>
              <w:marRight w:val="0"/>
              <w:marTop w:val="0"/>
              <w:marBottom w:val="0"/>
              <w:divBdr>
                <w:top w:val="none" w:sz="0" w:space="0" w:color="auto"/>
                <w:left w:val="none" w:sz="0" w:space="0" w:color="auto"/>
                <w:bottom w:val="none" w:sz="0" w:space="0" w:color="auto"/>
                <w:right w:val="none" w:sz="0" w:space="0" w:color="auto"/>
              </w:divBdr>
            </w:div>
            <w:div w:id="592737604">
              <w:marLeft w:val="0"/>
              <w:marRight w:val="0"/>
              <w:marTop w:val="0"/>
              <w:marBottom w:val="0"/>
              <w:divBdr>
                <w:top w:val="none" w:sz="0" w:space="0" w:color="auto"/>
                <w:left w:val="none" w:sz="0" w:space="0" w:color="auto"/>
                <w:bottom w:val="none" w:sz="0" w:space="0" w:color="auto"/>
                <w:right w:val="none" w:sz="0" w:space="0" w:color="auto"/>
              </w:divBdr>
            </w:div>
            <w:div w:id="1713189366">
              <w:marLeft w:val="0"/>
              <w:marRight w:val="0"/>
              <w:marTop w:val="0"/>
              <w:marBottom w:val="0"/>
              <w:divBdr>
                <w:top w:val="none" w:sz="0" w:space="0" w:color="auto"/>
                <w:left w:val="none" w:sz="0" w:space="0" w:color="auto"/>
                <w:bottom w:val="none" w:sz="0" w:space="0" w:color="auto"/>
                <w:right w:val="none" w:sz="0" w:space="0" w:color="auto"/>
              </w:divBdr>
            </w:div>
            <w:div w:id="1100561169">
              <w:marLeft w:val="0"/>
              <w:marRight w:val="0"/>
              <w:marTop w:val="0"/>
              <w:marBottom w:val="0"/>
              <w:divBdr>
                <w:top w:val="none" w:sz="0" w:space="0" w:color="auto"/>
                <w:left w:val="none" w:sz="0" w:space="0" w:color="auto"/>
                <w:bottom w:val="none" w:sz="0" w:space="0" w:color="auto"/>
                <w:right w:val="none" w:sz="0" w:space="0" w:color="auto"/>
              </w:divBdr>
            </w:div>
            <w:div w:id="242226101">
              <w:marLeft w:val="0"/>
              <w:marRight w:val="0"/>
              <w:marTop w:val="0"/>
              <w:marBottom w:val="0"/>
              <w:divBdr>
                <w:top w:val="none" w:sz="0" w:space="0" w:color="auto"/>
                <w:left w:val="none" w:sz="0" w:space="0" w:color="auto"/>
                <w:bottom w:val="none" w:sz="0" w:space="0" w:color="auto"/>
                <w:right w:val="none" w:sz="0" w:space="0" w:color="auto"/>
              </w:divBdr>
            </w:div>
            <w:div w:id="537661943">
              <w:marLeft w:val="0"/>
              <w:marRight w:val="0"/>
              <w:marTop w:val="0"/>
              <w:marBottom w:val="0"/>
              <w:divBdr>
                <w:top w:val="none" w:sz="0" w:space="0" w:color="auto"/>
                <w:left w:val="none" w:sz="0" w:space="0" w:color="auto"/>
                <w:bottom w:val="none" w:sz="0" w:space="0" w:color="auto"/>
                <w:right w:val="none" w:sz="0" w:space="0" w:color="auto"/>
              </w:divBdr>
            </w:div>
            <w:div w:id="924456085">
              <w:marLeft w:val="0"/>
              <w:marRight w:val="0"/>
              <w:marTop w:val="0"/>
              <w:marBottom w:val="0"/>
              <w:divBdr>
                <w:top w:val="none" w:sz="0" w:space="0" w:color="auto"/>
                <w:left w:val="none" w:sz="0" w:space="0" w:color="auto"/>
                <w:bottom w:val="none" w:sz="0" w:space="0" w:color="auto"/>
                <w:right w:val="none" w:sz="0" w:space="0" w:color="auto"/>
              </w:divBdr>
            </w:div>
            <w:div w:id="394283912">
              <w:marLeft w:val="0"/>
              <w:marRight w:val="0"/>
              <w:marTop w:val="0"/>
              <w:marBottom w:val="0"/>
              <w:divBdr>
                <w:top w:val="none" w:sz="0" w:space="0" w:color="auto"/>
                <w:left w:val="none" w:sz="0" w:space="0" w:color="auto"/>
                <w:bottom w:val="none" w:sz="0" w:space="0" w:color="auto"/>
                <w:right w:val="none" w:sz="0" w:space="0" w:color="auto"/>
              </w:divBdr>
            </w:div>
            <w:div w:id="1246458720">
              <w:marLeft w:val="0"/>
              <w:marRight w:val="0"/>
              <w:marTop w:val="0"/>
              <w:marBottom w:val="0"/>
              <w:divBdr>
                <w:top w:val="none" w:sz="0" w:space="0" w:color="auto"/>
                <w:left w:val="none" w:sz="0" w:space="0" w:color="auto"/>
                <w:bottom w:val="none" w:sz="0" w:space="0" w:color="auto"/>
                <w:right w:val="none" w:sz="0" w:space="0" w:color="auto"/>
              </w:divBdr>
            </w:div>
            <w:div w:id="1535773707">
              <w:marLeft w:val="0"/>
              <w:marRight w:val="0"/>
              <w:marTop w:val="0"/>
              <w:marBottom w:val="0"/>
              <w:divBdr>
                <w:top w:val="none" w:sz="0" w:space="0" w:color="auto"/>
                <w:left w:val="none" w:sz="0" w:space="0" w:color="auto"/>
                <w:bottom w:val="none" w:sz="0" w:space="0" w:color="auto"/>
                <w:right w:val="none" w:sz="0" w:space="0" w:color="auto"/>
              </w:divBdr>
            </w:div>
            <w:div w:id="2067410375">
              <w:marLeft w:val="0"/>
              <w:marRight w:val="0"/>
              <w:marTop w:val="0"/>
              <w:marBottom w:val="0"/>
              <w:divBdr>
                <w:top w:val="none" w:sz="0" w:space="0" w:color="auto"/>
                <w:left w:val="none" w:sz="0" w:space="0" w:color="auto"/>
                <w:bottom w:val="none" w:sz="0" w:space="0" w:color="auto"/>
                <w:right w:val="none" w:sz="0" w:space="0" w:color="auto"/>
              </w:divBdr>
            </w:div>
            <w:div w:id="1261373725">
              <w:marLeft w:val="0"/>
              <w:marRight w:val="0"/>
              <w:marTop w:val="0"/>
              <w:marBottom w:val="0"/>
              <w:divBdr>
                <w:top w:val="none" w:sz="0" w:space="0" w:color="auto"/>
                <w:left w:val="none" w:sz="0" w:space="0" w:color="auto"/>
                <w:bottom w:val="none" w:sz="0" w:space="0" w:color="auto"/>
                <w:right w:val="none" w:sz="0" w:space="0" w:color="auto"/>
              </w:divBdr>
            </w:div>
            <w:div w:id="457379767">
              <w:marLeft w:val="0"/>
              <w:marRight w:val="0"/>
              <w:marTop w:val="0"/>
              <w:marBottom w:val="0"/>
              <w:divBdr>
                <w:top w:val="none" w:sz="0" w:space="0" w:color="auto"/>
                <w:left w:val="none" w:sz="0" w:space="0" w:color="auto"/>
                <w:bottom w:val="none" w:sz="0" w:space="0" w:color="auto"/>
                <w:right w:val="none" w:sz="0" w:space="0" w:color="auto"/>
              </w:divBdr>
            </w:div>
            <w:div w:id="2010866163">
              <w:marLeft w:val="0"/>
              <w:marRight w:val="0"/>
              <w:marTop w:val="0"/>
              <w:marBottom w:val="0"/>
              <w:divBdr>
                <w:top w:val="none" w:sz="0" w:space="0" w:color="auto"/>
                <w:left w:val="none" w:sz="0" w:space="0" w:color="auto"/>
                <w:bottom w:val="none" w:sz="0" w:space="0" w:color="auto"/>
                <w:right w:val="none" w:sz="0" w:space="0" w:color="auto"/>
              </w:divBdr>
            </w:div>
            <w:div w:id="1463420442">
              <w:marLeft w:val="0"/>
              <w:marRight w:val="0"/>
              <w:marTop w:val="0"/>
              <w:marBottom w:val="0"/>
              <w:divBdr>
                <w:top w:val="none" w:sz="0" w:space="0" w:color="auto"/>
                <w:left w:val="none" w:sz="0" w:space="0" w:color="auto"/>
                <w:bottom w:val="none" w:sz="0" w:space="0" w:color="auto"/>
                <w:right w:val="none" w:sz="0" w:space="0" w:color="auto"/>
              </w:divBdr>
            </w:div>
            <w:div w:id="229273156">
              <w:marLeft w:val="0"/>
              <w:marRight w:val="0"/>
              <w:marTop w:val="0"/>
              <w:marBottom w:val="0"/>
              <w:divBdr>
                <w:top w:val="none" w:sz="0" w:space="0" w:color="auto"/>
                <w:left w:val="none" w:sz="0" w:space="0" w:color="auto"/>
                <w:bottom w:val="none" w:sz="0" w:space="0" w:color="auto"/>
                <w:right w:val="none" w:sz="0" w:space="0" w:color="auto"/>
              </w:divBdr>
            </w:div>
            <w:div w:id="1034425019">
              <w:marLeft w:val="0"/>
              <w:marRight w:val="0"/>
              <w:marTop w:val="0"/>
              <w:marBottom w:val="0"/>
              <w:divBdr>
                <w:top w:val="none" w:sz="0" w:space="0" w:color="auto"/>
                <w:left w:val="none" w:sz="0" w:space="0" w:color="auto"/>
                <w:bottom w:val="none" w:sz="0" w:space="0" w:color="auto"/>
                <w:right w:val="none" w:sz="0" w:space="0" w:color="auto"/>
              </w:divBdr>
            </w:div>
            <w:div w:id="186020476">
              <w:marLeft w:val="0"/>
              <w:marRight w:val="0"/>
              <w:marTop w:val="0"/>
              <w:marBottom w:val="0"/>
              <w:divBdr>
                <w:top w:val="none" w:sz="0" w:space="0" w:color="auto"/>
                <w:left w:val="none" w:sz="0" w:space="0" w:color="auto"/>
                <w:bottom w:val="none" w:sz="0" w:space="0" w:color="auto"/>
                <w:right w:val="none" w:sz="0" w:space="0" w:color="auto"/>
              </w:divBdr>
            </w:div>
            <w:div w:id="538129049">
              <w:marLeft w:val="0"/>
              <w:marRight w:val="0"/>
              <w:marTop w:val="0"/>
              <w:marBottom w:val="0"/>
              <w:divBdr>
                <w:top w:val="none" w:sz="0" w:space="0" w:color="auto"/>
                <w:left w:val="none" w:sz="0" w:space="0" w:color="auto"/>
                <w:bottom w:val="none" w:sz="0" w:space="0" w:color="auto"/>
                <w:right w:val="none" w:sz="0" w:space="0" w:color="auto"/>
              </w:divBdr>
            </w:div>
            <w:div w:id="744110248">
              <w:marLeft w:val="0"/>
              <w:marRight w:val="0"/>
              <w:marTop w:val="0"/>
              <w:marBottom w:val="0"/>
              <w:divBdr>
                <w:top w:val="none" w:sz="0" w:space="0" w:color="auto"/>
                <w:left w:val="none" w:sz="0" w:space="0" w:color="auto"/>
                <w:bottom w:val="none" w:sz="0" w:space="0" w:color="auto"/>
                <w:right w:val="none" w:sz="0" w:space="0" w:color="auto"/>
              </w:divBdr>
            </w:div>
            <w:div w:id="202138475">
              <w:marLeft w:val="0"/>
              <w:marRight w:val="0"/>
              <w:marTop w:val="0"/>
              <w:marBottom w:val="0"/>
              <w:divBdr>
                <w:top w:val="none" w:sz="0" w:space="0" w:color="auto"/>
                <w:left w:val="none" w:sz="0" w:space="0" w:color="auto"/>
                <w:bottom w:val="none" w:sz="0" w:space="0" w:color="auto"/>
                <w:right w:val="none" w:sz="0" w:space="0" w:color="auto"/>
              </w:divBdr>
            </w:div>
            <w:div w:id="887836386">
              <w:marLeft w:val="0"/>
              <w:marRight w:val="0"/>
              <w:marTop w:val="0"/>
              <w:marBottom w:val="0"/>
              <w:divBdr>
                <w:top w:val="none" w:sz="0" w:space="0" w:color="auto"/>
                <w:left w:val="none" w:sz="0" w:space="0" w:color="auto"/>
                <w:bottom w:val="none" w:sz="0" w:space="0" w:color="auto"/>
                <w:right w:val="none" w:sz="0" w:space="0" w:color="auto"/>
              </w:divBdr>
            </w:div>
            <w:div w:id="1095321450">
              <w:marLeft w:val="0"/>
              <w:marRight w:val="0"/>
              <w:marTop w:val="0"/>
              <w:marBottom w:val="0"/>
              <w:divBdr>
                <w:top w:val="none" w:sz="0" w:space="0" w:color="auto"/>
                <w:left w:val="none" w:sz="0" w:space="0" w:color="auto"/>
                <w:bottom w:val="none" w:sz="0" w:space="0" w:color="auto"/>
                <w:right w:val="none" w:sz="0" w:space="0" w:color="auto"/>
              </w:divBdr>
            </w:div>
            <w:div w:id="1142383155">
              <w:marLeft w:val="0"/>
              <w:marRight w:val="0"/>
              <w:marTop w:val="0"/>
              <w:marBottom w:val="0"/>
              <w:divBdr>
                <w:top w:val="none" w:sz="0" w:space="0" w:color="auto"/>
                <w:left w:val="none" w:sz="0" w:space="0" w:color="auto"/>
                <w:bottom w:val="none" w:sz="0" w:space="0" w:color="auto"/>
                <w:right w:val="none" w:sz="0" w:space="0" w:color="auto"/>
              </w:divBdr>
            </w:div>
            <w:div w:id="1374815377">
              <w:marLeft w:val="0"/>
              <w:marRight w:val="0"/>
              <w:marTop w:val="0"/>
              <w:marBottom w:val="0"/>
              <w:divBdr>
                <w:top w:val="none" w:sz="0" w:space="0" w:color="auto"/>
                <w:left w:val="none" w:sz="0" w:space="0" w:color="auto"/>
                <w:bottom w:val="none" w:sz="0" w:space="0" w:color="auto"/>
                <w:right w:val="none" w:sz="0" w:space="0" w:color="auto"/>
              </w:divBdr>
            </w:div>
            <w:div w:id="938410831">
              <w:marLeft w:val="0"/>
              <w:marRight w:val="0"/>
              <w:marTop w:val="0"/>
              <w:marBottom w:val="0"/>
              <w:divBdr>
                <w:top w:val="none" w:sz="0" w:space="0" w:color="auto"/>
                <w:left w:val="none" w:sz="0" w:space="0" w:color="auto"/>
                <w:bottom w:val="none" w:sz="0" w:space="0" w:color="auto"/>
                <w:right w:val="none" w:sz="0" w:space="0" w:color="auto"/>
              </w:divBdr>
            </w:div>
            <w:div w:id="61409333">
              <w:marLeft w:val="0"/>
              <w:marRight w:val="0"/>
              <w:marTop w:val="0"/>
              <w:marBottom w:val="0"/>
              <w:divBdr>
                <w:top w:val="none" w:sz="0" w:space="0" w:color="auto"/>
                <w:left w:val="none" w:sz="0" w:space="0" w:color="auto"/>
                <w:bottom w:val="none" w:sz="0" w:space="0" w:color="auto"/>
                <w:right w:val="none" w:sz="0" w:space="0" w:color="auto"/>
              </w:divBdr>
            </w:div>
            <w:div w:id="1845392041">
              <w:marLeft w:val="0"/>
              <w:marRight w:val="0"/>
              <w:marTop w:val="0"/>
              <w:marBottom w:val="0"/>
              <w:divBdr>
                <w:top w:val="none" w:sz="0" w:space="0" w:color="auto"/>
                <w:left w:val="none" w:sz="0" w:space="0" w:color="auto"/>
                <w:bottom w:val="none" w:sz="0" w:space="0" w:color="auto"/>
                <w:right w:val="none" w:sz="0" w:space="0" w:color="auto"/>
              </w:divBdr>
            </w:div>
            <w:div w:id="1565682393">
              <w:marLeft w:val="0"/>
              <w:marRight w:val="0"/>
              <w:marTop w:val="0"/>
              <w:marBottom w:val="0"/>
              <w:divBdr>
                <w:top w:val="none" w:sz="0" w:space="0" w:color="auto"/>
                <w:left w:val="none" w:sz="0" w:space="0" w:color="auto"/>
                <w:bottom w:val="none" w:sz="0" w:space="0" w:color="auto"/>
                <w:right w:val="none" w:sz="0" w:space="0" w:color="auto"/>
              </w:divBdr>
            </w:div>
            <w:div w:id="778372404">
              <w:marLeft w:val="0"/>
              <w:marRight w:val="0"/>
              <w:marTop w:val="0"/>
              <w:marBottom w:val="0"/>
              <w:divBdr>
                <w:top w:val="none" w:sz="0" w:space="0" w:color="auto"/>
                <w:left w:val="none" w:sz="0" w:space="0" w:color="auto"/>
                <w:bottom w:val="none" w:sz="0" w:space="0" w:color="auto"/>
                <w:right w:val="none" w:sz="0" w:space="0" w:color="auto"/>
              </w:divBdr>
            </w:div>
            <w:div w:id="336077962">
              <w:marLeft w:val="0"/>
              <w:marRight w:val="0"/>
              <w:marTop w:val="0"/>
              <w:marBottom w:val="0"/>
              <w:divBdr>
                <w:top w:val="none" w:sz="0" w:space="0" w:color="auto"/>
                <w:left w:val="none" w:sz="0" w:space="0" w:color="auto"/>
                <w:bottom w:val="none" w:sz="0" w:space="0" w:color="auto"/>
                <w:right w:val="none" w:sz="0" w:space="0" w:color="auto"/>
              </w:divBdr>
            </w:div>
            <w:div w:id="1641839075">
              <w:marLeft w:val="0"/>
              <w:marRight w:val="0"/>
              <w:marTop w:val="0"/>
              <w:marBottom w:val="0"/>
              <w:divBdr>
                <w:top w:val="none" w:sz="0" w:space="0" w:color="auto"/>
                <w:left w:val="none" w:sz="0" w:space="0" w:color="auto"/>
                <w:bottom w:val="none" w:sz="0" w:space="0" w:color="auto"/>
                <w:right w:val="none" w:sz="0" w:space="0" w:color="auto"/>
              </w:divBdr>
            </w:div>
            <w:div w:id="721097735">
              <w:marLeft w:val="0"/>
              <w:marRight w:val="0"/>
              <w:marTop w:val="0"/>
              <w:marBottom w:val="0"/>
              <w:divBdr>
                <w:top w:val="none" w:sz="0" w:space="0" w:color="auto"/>
                <w:left w:val="none" w:sz="0" w:space="0" w:color="auto"/>
                <w:bottom w:val="none" w:sz="0" w:space="0" w:color="auto"/>
                <w:right w:val="none" w:sz="0" w:space="0" w:color="auto"/>
              </w:divBdr>
            </w:div>
            <w:div w:id="1727146336">
              <w:marLeft w:val="0"/>
              <w:marRight w:val="0"/>
              <w:marTop w:val="0"/>
              <w:marBottom w:val="0"/>
              <w:divBdr>
                <w:top w:val="none" w:sz="0" w:space="0" w:color="auto"/>
                <w:left w:val="none" w:sz="0" w:space="0" w:color="auto"/>
                <w:bottom w:val="none" w:sz="0" w:space="0" w:color="auto"/>
                <w:right w:val="none" w:sz="0" w:space="0" w:color="auto"/>
              </w:divBdr>
            </w:div>
            <w:div w:id="1630283434">
              <w:marLeft w:val="0"/>
              <w:marRight w:val="0"/>
              <w:marTop w:val="0"/>
              <w:marBottom w:val="0"/>
              <w:divBdr>
                <w:top w:val="none" w:sz="0" w:space="0" w:color="auto"/>
                <w:left w:val="none" w:sz="0" w:space="0" w:color="auto"/>
                <w:bottom w:val="none" w:sz="0" w:space="0" w:color="auto"/>
                <w:right w:val="none" w:sz="0" w:space="0" w:color="auto"/>
              </w:divBdr>
            </w:div>
            <w:div w:id="1658923220">
              <w:marLeft w:val="0"/>
              <w:marRight w:val="0"/>
              <w:marTop w:val="0"/>
              <w:marBottom w:val="0"/>
              <w:divBdr>
                <w:top w:val="none" w:sz="0" w:space="0" w:color="auto"/>
                <w:left w:val="none" w:sz="0" w:space="0" w:color="auto"/>
                <w:bottom w:val="none" w:sz="0" w:space="0" w:color="auto"/>
                <w:right w:val="none" w:sz="0" w:space="0" w:color="auto"/>
              </w:divBdr>
            </w:div>
            <w:div w:id="1404059150">
              <w:marLeft w:val="0"/>
              <w:marRight w:val="0"/>
              <w:marTop w:val="0"/>
              <w:marBottom w:val="0"/>
              <w:divBdr>
                <w:top w:val="none" w:sz="0" w:space="0" w:color="auto"/>
                <w:left w:val="none" w:sz="0" w:space="0" w:color="auto"/>
                <w:bottom w:val="none" w:sz="0" w:space="0" w:color="auto"/>
                <w:right w:val="none" w:sz="0" w:space="0" w:color="auto"/>
              </w:divBdr>
            </w:div>
            <w:div w:id="1131485053">
              <w:marLeft w:val="0"/>
              <w:marRight w:val="0"/>
              <w:marTop w:val="0"/>
              <w:marBottom w:val="0"/>
              <w:divBdr>
                <w:top w:val="none" w:sz="0" w:space="0" w:color="auto"/>
                <w:left w:val="none" w:sz="0" w:space="0" w:color="auto"/>
                <w:bottom w:val="none" w:sz="0" w:space="0" w:color="auto"/>
                <w:right w:val="none" w:sz="0" w:space="0" w:color="auto"/>
              </w:divBdr>
            </w:div>
            <w:div w:id="810559984">
              <w:marLeft w:val="0"/>
              <w:marRight w:val="0"/>
              <w:marTop w:val="0"/>
              <w:marBottom w:val="0"/>
              <w:divBdr>
                <w:top w:val="none" w:sz="0" w:space="0" w:color="auto"/>
                <w:left w:val="none" w:sz="0" w:space="0" w:color="auto"/>
                <w:bottom w:val="none" w:sz="0" w:space="0" w:color="auto"/>
                <w:right w:val="none" w:sz="0" w:space="0" w:color="auto"/>
              </w:divBdr>
            </w:div>
            <w:div w:id="1619948083">
              <w:marLeft w:val="0"/>
              <w:marRight w:val="0"/>
              <w:marTop w:val="0"/>
              <w:marBottom w:val="0"/>
              <w:divBdr>
                <w:top w:val="none" w:sz="0" w:space="0" w:color="auto"/>
                <w:left w:val="none" w:sz="0" w:space="0" w:color="auto"/>
                <w:bottom w:val="none" w:sz="0" w:space="0" w:color="auto"/>
                <w:right w:val="none" w:sz="0" w:space="0" w:color="auto"/>
              </w:divBdr>
            </w:div>
            <w:div w:id="667173141">
              <w:marLeft w:val="0"/>
              <w:marRight w:val="0"/>
              <w:marTop w:val="0"/>
              <w:marBottom w:val="0"/>
              <w:divBdr>
                <w:top w:val="none" w:sz="0" w:space="0" w:color="auto"/>
                <w:left w:val="none" w:sz="0" w:space="0" w:color="auto"/>
                <w:bottom w:val="none" w:sz="0" w:space="0" w:color="auto"/>
                <w:right w:val="none" w:sz="0" w:space="0" w:color="auto"/>
              </w:divBdr>
            </w:div>
            <w:div w:id="1312751939">
              <w:marLeft w:val="0"/>
              <w:marRight w:val="0"/>
              <w:marTop w:val="0"/>
              <w:marBottom w:val="0"/>
              <w:divBdr>
                <w:top w:val="none" w:sz="0" w:space="0" w:color="auto"/>
                <w:left w:val="none" w:sz="0" w:space="0" w:color="auto"/>
                <w:bottom w:val="none" w:sz="0" w:space="0" w:color="auto"/>
                <w:right w:val="none" w:sz="0" w:space="0" w:color="auto"/>
              </w:divBdr>
            </w:div>
            <w:div w:id="2017687887">
              <w:marLeft w:val="0"/>
              <w:marRight w:val="0"/>
              <w:marTop w:val="0"/>
              <w:marBottom w:val="0"/>
              <w:divBdr>
                <w:top w:val="none" w:sz="0" w:space="0" w:color="auto"/>
                <w:left w:val="none" w:sz="0" w:space="0" w:color="auto"/>
                <w:bottom w:val="none" w:sz="0" w:space="0" w:color="auto"/>
                <w:right w:val="none" w:sz="0" w:space="0" w:color="auto"/>
              </w:divBdr>
            </w:div>
            <w:div w:id="1915579819">
              <w:marLeft w:val="0"/>
              <w:marRight w:val="0"/>
              <w:marTop w:val="0"/>
              <w:marBottom w:val="0"/>
              <w:divBdr>
                <w:top w:val="none" w:sz="0" w:space="0" w:color="auto"/>
                <w:left w:val="none" w:sz="0" w:space="0" w:color="auto"/>
                <w:bottom w:val="none" w:sz="0" w:space="0" w:color="auto"/>
                <w:right w:val="none" w:sz="0" w:space="0" w:color="auto"/>
              </w:divBdr>
            </w:div>
            <w:div w:id="1685671859">
              <w:marLeft w:val="0"/>
              <w:marRight w:val="0"/>
              <w:marTop w:val="0"/>
              <w:marBottom w:val="0"/>
              <w:divBdr>
                <w:top w:val="none" w:sz="0" w:space="0" w:color="auto"/>
                <w:left w:val="none" w:sz="0" w:space="0" w:color="auto"/>
                <w:bottom w:val="none" w:sz="0" w:space="0" w:color="auto"/>
                <w:right w:val="none" w:sz="0" w:space="0" w:color="auto"/>
              </w:divBdr>
            </w:div>
            <w:div w:id="853616018">
              <w:marLeft w:val="0"/>
              <w:marRight w:val="0"/>
              <w:marTop w:val="0"/>
              <w:marBottom w:val="0"/>
              <w:divBdr>
                <w:top w:val="none" w:sz="0" w:space="0" w:color="auto"/>
                <w:left w:val="none" w:sz="0" w:space="0" w:color="auto"/>
                <w:bottom w:val="none" w:sz="0" w:space="0" w:color="auto"/>
                <w:right w:val="none" w:sz="0" w:space="0" w:color="auto"/>
              </w:divBdr>
            </w:div>
            <w:div w:id="1696612635">
              <w:marLeft w:val="0"/>
              <w:marRight w:val="0"/>
              <w:marTop w:val="0"/>
              <w:marBottom w:val="0"/>
              <w:divBdr>
                <w:top w:val="none" w:sz="0" w:space="0" w:color="auto"/>
                <w:left w:val="none" w:sz="0" w:space="0" w:color="auto"/>
                <w:bottom w:val="none" w:sz="0" w:space="0" w:color="auto"/>
                <w:right w:val="none" w:sz="0" w:space="0" w:color="auto"/>
              </w:divBdr>
            </w:div>
            <w:div w:id="1253271799">
              <w:marLeft w:val="0"/>
              <w:marRight w:val="0"/>
              <w:marTop w:val="0"/>
              <w:marBottom w:val="0"/>
              <w:divBdr>
                <w:top w:val="none" w:sz="0" w:space="0" w:color="auto"/>
                <w:left w:val="none" w:sz="0" w:space="0" w:color="auto"/>
                <w:bottom w:val="none" w:sz="0" w:space="0" w:color="auto"/>
                <w:right w:val="none" w:sz="0" w:space="0" w:color="auto"/>
              </w:divBdr>
            </w:div>
            <w:div w:id="1821145522">
              <w:marLeft w:val="0"/>
              <w:marRight w:val="0"/>
              <w:marTop w:val="0"/>
              <w:marBottom w:val="0"/>
              <w:divBdr>
                <w:top w:val="none" w:sz="0" w:space="0" w:color="auto"/>
                <w:left w:val="none" w:sz="0" w:space="0" w:color="auto"/>
                <w:bottom w:val="none" w:sz="0" w:space="0" w:color="auto"/>
                <w:right w:val="none" w:sz="0" w:space="0" w:color="auto"/>
              </w:divBdr>
            </w:div>
            <w:div w:id="1584072372">
              <w:marLeft w:val="0"/>
              <w:marRight w:val="0"/>
              <w:marTop w:val="0"/>
              <w:marBottom w:val="0"/>
              <w:divBdr>
                <w:top w:val="none" w:sz="0" w:space="0" w:color="auto"/>
                <w:left w:val="none" w:sz="0" w:space="0" w:color="auto"/>
                <w:bottom w:val="none" w:sz="0" w:space="0" w:color="auto"/>
                <w:right w:val="none" w:sz="0" w:space="0" w:color="auto"/>
              </w:divBdr>
            </w:div>
            <w:div w:id="626207152">
              <w:marLeft w:val="0"/>
              <w:marRight w:val="0"/>
              <w:marTop w:val="0"/>
              <w:marBottom w:val="0"/>
              <w:divBdr>
                <w:top w:val="none" w:sz="0" w:space="0" w:color="auto"/>
                <w:left w:val="none" w:sz="0" w:space="0" w:color="auto"/>
                <w:bottom w:val="none" w:sz="0" w:space="0" w:color="auto"/>
                <w:right w:val="none" w:sz="0" w:space="0" w:color="auto"/>
              </w:divBdr>
            </w:div>
            <w:div w:id="1295410172">
              <w:marLeft w:val="0"/>
              <w:marRight w:val="0"/>
              <w:marTop w:val="0"/>
              <w:marBottom w:val="0"/>
              <w:divBdr>
                <w:top w:val="none" w:sz="0" w:space="0" w:color="auto"/>
                <w:left w:val="none" w:sz="0" w:space="0" w:color="auto"/>
                <w:bottom w:val="none" w:sz="0" w:space="0" w:color="auto"/>
                <w:right w:val="none" w:sz="0" w:space="0" w:color="auto"/>
              </w:divBdr>
            </w:div>
            <w:div w:id="1476990387">
              <w:marLeft w:val="0"/>
              <w:marRight w:val="0"/>
              <w:marTop w:val="0"/>
              <w:marBottom w:val="0"/>
              <w:divBdr>
                <w:top w:val="none" w:sz="0" w:space="0" w:color="auto"/>
                <w:left w:val="none" w:sz="0" w:space="0" w:color="auto"/>
                <w:bottom w:val="none" w:sz="0" w:space="0" w:color="auto"/>
                <w:right w:val="none" w:sz="0" w:space="0" w:color="auto"/>
              </w:divBdr>
            </w:div>
            <w:div w:id="2146240563">
              <w:marLeft w:val="0"/>
              <w:marRight w:val="0"/>
              <w:marTop w:val="0"/>
              <w:marBottom w:val="0"/>
              <w:divBdr>
                <w:top w:val="none" w:sz="0" w:space="0" w:color="auto"/>
                <w:left w:val="none" w:sz="0" w:space="0" w:color="auto"/>
                <w:bottom w:val="none" w:sz="0" w:space="0" w:color="auto"/>
                <w:right w:val="none" w:sz="0" w:space="0" w:color="auto"/>
              </w:divBdr>
            </w:div>
            <w:div w:id="163398469">
              <w:marLeft w:val="0"/>
              <w:marRight w:val="0"/>
              <w:marTop w:val="0"/>
              <w:marBottom w:val="0"/>
              <w:divBdr>
                <w:top w:val="none" w:sz="0" w:space="0" w:color="auto"/>
                <w:left w:val="none" w:sz="0" w:space="0" w:color="auto"/>
                <w:bottom w:val="none" w:sz="0" w:space="0" w:color="auto"/>
                <w:right w:val="none" w:sz="0" w:space="0" w:color="auto"/>
              </w:divBdr>
            </w:div>
            <w:div w:id="1224174889">
              <w:marLeft w:val="0"/>
              <w:marRight w:val="0"/>
              <w:marTop w:val="0"/>
              <w:marBottom w:val="0"/>
              <w:divBdr>
                <w:top w:val="none" w:sz="0" w:space="0" w:color="auto"/>
                <w:left w:val="none" w:sz="0" w:space="0" w:color="auto"/>
                <w:bottom w:val="none" w:sz="0" w:space="0" w:color="auto"/>
                <w:right w:val="none" w:sz="0" w:space="0" w:color="auto"/>
              </w:divBdr>
            </w:div>
            <w:div w:id="1620912133">
              <w:marLeft w:val="0"/>
              <w:marRight w:val="0"/>
              <w:marTop w:val="0"/>
              <w:marBottom w:val="0"/>
              <w:divBdr>
                <w:top w:val="none" w:sz="0" w:space="0" w:color="auto"/>
                <w:left w:val="none" w:sz="0" w:space="0" w:color="auto"/>
                <w:bottom w:val="none" w:sz="0" w:space="0" w:color="auto"/>
                <w:right w:val="none" w:sz="0" w:space="0" w:color="auto"/>
              </w:divBdr>
            </w:div>
            <w:div w:id="1354696043">
              <w:marLeft w:val="0"/>
              <w:marRight w:val="0"/>
              <w:marTop w:val="0"/>
              <w:marBottom w:val="0"/>
              <w:divBdr>
                <w:top w:val="none" w:sz="0" w:space="0" w:color="auto"/>
                <w:left w:val="none" w:sz="0" w:space="0" w:color="auto"/>
                <w:bottom w:val="none" w:sz="0" w:space="0" w:color="auto"/>
                <w:right w:val="none" w:sz="0" w:space="0" w:color="auto"/>
              </w:divBdr>
            </w:div>
            <w:div w:id="1785612844">
              <w:marLeft w:val="0"/>
              <w:marRight w:val="0"/>
              <w:marTop w:val="0"/>
              <w:marBottom w:val="0"/>
              <w:divBdr>
                <w:top w:val="none" w:sz="0" w:space="0" w:color="auto"/>
                <w:left w:val="none" w:sz="0" w:space="0" w:color="auto"/>
                <w:bottom w:val="none" w:sz="0" w:space="0" w:color="auto"/>
                <w:right w:val="none" w:sz="0" w:space="0" w:color="auto"/>
              </w:divBdr>
            </w:div>
            <w:div w:id="384762344">
              <w:marLeft w:val="0"/>
              <w:marRight w:val="0"/>
              <w:marTop w:val="0"/>
              <w:marBottom w:val="0"/>
              <w:divBdr>
                <w:top w:val="none" w:sz="0" w:space="0" w:color="auto"/>
                <w:left w:val="none" w:sz="0" w:space="0" w:color="auto"/>
                <w:bottom w:val="none" w:sz="0" w:space="0" w:color="auto"/>
                <w:right w:val="none" w:sz="0" w:space="0" w:color="auto"/>
              </w:divBdr>
            </w:div>
            <w:div w:id="415632876">
              <w:marLeft w:val="0"/>
              <w:marRight w:val="0"/>
              <w:marTop w:val="0"/>
              <w:marBottom w:val="0"/>
              <w:divBdr>
                <w:top w:val="none" w:sz="0" w:space="0" w:color="auto"/>
                <w:left w:val="none" w:sz="0" w:space="0" w:color="auto"/>
                <w:bottom w:val="none" w:sz="0" w:space="0" w:color="auto"/>
                <w:right w:val="none" w:sz="0" w:space="0" w:color="auto"/>
              </w:divBdr>
            </w:div>
            <w:div w:id="707216175">
              <w:marLeft w:val="0"/>
              <w:marRight w:val="0"/>
              <w:marTop w:val="0"/>
              <w:marBottom w:val="0"/>
              <w:divBdr>
                <w:top w:val="none" w:sz="0" w:space="0" w:color="auto"/>
                <w:left w:val="none" w:sz="0" w:space="0" w:color="auto"/>
                <w:bottom w:val="none" w:sz="0" w:space="0" w:color="auto"/>
                <w:right w:val="none" w:sz="0" w:space="0" w:color="auto"/>
              </w:divBdr>
            </w:div>
            <w:div w:id="2898294">
              <w:marLeft w:val="0"/>
              <w:marRight w:val="0"/>
              <w:marTop w:val="0"/>
              <w:marBottom w:val="0"/>
              <w:divBdr>
                <w:top w:val="none" w:sz="0" w:space="0" w:color="auto"/>
                <w:left w:val="none" w:sz="0" w:space="0" w:color="auto"/>
                <w:bottom w:val="none" w:sz="0" w:space="0" w:color="auto"/>
                <w:right w:val="none" w:sz="0" w:space="0" w:color="auto"/>
              </w:divBdr>
            </w:div>
            <w:div w:id="173230215">
              <w:marLeft w:val="0"/>
              <w:marRight w:val="0"/>
              <w:marTop w:val="0"/>
              <w:marBottom w:val="0"/>
              <w:divBdr>
                <w:top w:val="none" w:sz="0" w:space="0" w:color="auto"/>
                <w:left w:val="none" w:sz="0" w:space="0" w:color="auto"/>
                <w:bottom w:val="none" w:sz="0" w:space="0" w:color="auto"/>
                <w:right w:val="none" w:sz="0" w:space="0" w:color="auto"/>
              </w:divBdr>
            </w:div>
            <w:div w:id="311258079">
              <w:marLeft w:val="0"/>
              <w:marRight w:val="0"/>
              <w:marTop w:val="0"/>
              <w:marBottom w:val="0"/>
              <w:divBdr>
                <w:top w:val="none" w:sz="0" w:space="0" w:color="auto"/>
                <w:left w:val="none" w:sz="0" w:space="0" w:color="auto"/>
                <w:bottom w:val="none" w:sz="0" w:space="0" w:color="auto"/>
                <w:right w:val="none" w:sz="0" w:space="0" w:color="auto"/>
              </w:divBdr>
            </w:div>
            <w:div w:id="2103406126">
              <w:marLeft w:val="0"/>
              <w:marRight w:val="0"/>
              <w:marTop w:val="0"/>
              <w:marBottom w:val="0"/>
              <w:divBdr>
                <w:top w:val="none" w:sz="0" w:space="0" w:color="auto"/>
                <w:left w:val="none" w:sz="0" w:space="0" w:color="auto"/>
                <w:bottom w:val="none" w:sz="0" w:space="0" w:color="auto"/>
                <w:right w:val="none" w:sz="0" w:space="0" w:color="auto"/>
              </w:divBdr>
            </w:div>
            <w:div w:id="2099205079">
              <w:marLeft w:val="0"/>
              <w:marRight w:val="0"/>
              <w:marTop w:val="0"/>
              <w:marBottom w:val="0"/>
              <w:divBdr>
                <w:top w:val="none" w:sz="0" w:space="0" w:color="auto"/>
                <w:left w:val="none" w:sz="0" w:space="0" w:color="auto"/>
                <w:bottom w:val="none" w:sz="0" w:space="0" w:color="auto"/>
                <w:right w:val="none" w:sz="0" w:space="0" w:color="auto"/>
              </w:divBdr>
            </w:div>
            <w:div w:id="175198538">
              <w:marLeft w:val="0"/>
              <w:marRight w:val="0"/>
              <w:marTop w:val="0"/>
              <w:marBottom w:val="0"/>
              <w:divBdr>
                <w:top w:val="none" w:sz="0" w:space="0" w:color="auto"/>
                <w:left w:val="none" w:sz="0" w:space="0" w:color="auto"/>
                <w:bottom w:val="none" w:sz="0" w:space="0" w:color="auto"/>
                <w:right w:val="none" w:sz="0" w:space="0" w:color="auto"/>
              </w:divBdr>
            </w:div>
            <w:div w:id="367919135">
              <w:marLeft w:val="0"/>
              <w:marRight w:val="0"/>
              <w:marTop w:val="0"/>
              <w:marBottom w:val="0"/>
              <w:divBdr>
                <w:top w:val="none" w:sz="0" w:space="0" w:color="auto"/>
                <w:left w:val="none" w:sz="0" w:space="0" w:color="auto"/>
                <w:bottom w:val="none" w:sz="0" w:space="0" w:color="auto"/>
                <w:right w:val="none" w:sz="0" w:space="0" w:color="auto"/>
              </w:divBdr>
            </w:div>
            <w:div w:id="519046709">
              <w:marLeft w:val="0"/>
              <w:marRight w:val="0"/>
              <w:marTop w:val="0"/>
              <w:marBottom w:val="0"/>
              <w:divBdr>
                <w:top w:val="none" w:sz="0" w:space="0" w:color="auto"/>
                <w:left w:val="none" w:sz="0" w:space="0" w:color="auto"/>
                <w:bottom w:val="none" w:sz="0" w:space="0" w:color="auto"/>
                <w:right w:val="none" w:sz="0" w:space="0" w:color="auto"/>
              </w:divBdr>
            </w:div>
            <w:div w:id="906308555">
              <w:marLeft w:val="0"/>
              <w:marRight w:val="0"/>
              <w:marTop w:val="0"/>
              <w:marBottom w:val="0"/>
              <w:divBdr>
                <w:top w:val="none" w:sz="0" w:space="0" w:color="auto"/>
                <w:left w:val="none" w:sz="0" w:space="0" w:color="auto"/>
                <w:bottom w:val="none" w:sz="0" w:space="0" w:color="auto"/>
                <w:right w:val="none" w:sz="0" w:space="0" w:color="auto"/>
              </w:divBdr>
            </w:div>
            <w:div w:id="304942190">
              <w:marLeft w:val="0"/>
              <w:marRight w:val="0"/>
              <w:marTop w:val="0"/>
              <w:marBottom w:val="0"/>
              <w:divBdr>
                <w:top w:val="none" w:sz="0" w:space="0" w:color="auto"/>
                <w:left w:val="none" w:sz="0" w:space="0" w:color="auto"/>
                <w:bottom w:val="none" w:sz="0" w:space="0" w:color="auto"/>
                <w:right w:val="none" w:sz="0" w:space="0" w:color="auto"/>
              </w:divBdr>
            </w:div>
            <w:div w:id="1891763019">
              <w:marLeft w:val="0"/>
              <w:marRight w:val="0"/>
              <w:marTop w:val="0"/>
              <w:marBottom w:val="0"/>
              <w:divBdr>
                <w:top w:val="none" w:sz="0" w:space="0" w:color="auto"/>
                <w:left w:val="none" w:sz="0" w:space="0" w:color="auto"/>
                <w:bottom w:val="none" w:sz="0" w:space="0" w:color="auto"/>
                <w:right w:val="none" w:sz="0" w:space="0" w:color="auto"/>
              </w:divBdr>
            </w:div>
            <w:div w:id="1264265845">
              <w:marLeft w:val="0"/>
              <w:marRight w:val="0"/>
              <w:marTop w:val="0"/>
              <w:marBottom w:val="0"/>
              <w:divBdr>
                <w:top w:val="none" w:sz="0" w:space="0" w:color="auto"/>
                <w:left w:val="none" w:sz="0" w:space="0" w:color="auto"/>
                <w:bottom w:val="none" w:sz="0" w:space="0" w:color="auto"/>
                <w:right w:val="none" w:sz="0" w:space="0" w:color="auto"/>
              </w:divBdr>
            </w:div>
            <w:div w:id="1353414843">
              <w:marLeft w:val="0"/>
              <w:marRight w:val="0"/>
              <w:marTop w:val="0"/>
              <w:marBottom w:val="0"/>
              <w:divBdr>
                <w:top w:val="none" w:sz="0" w:space="0" w:color="auto"/>
                <w:left w:val="none" w:sz="0" w:space="0" w:color="auto"/>
                <w:bottom w:val="none" w:sz="0" w:space="0" w:color="auto"/>
                <w:right w:val="none" w:sz="0" w:space="0" w:color="auto"/>
              </w:divBdr>
            </w:div>
            <w:div w:id="1493375079">
              <w:marLeft w:val="0"/>
              <w:marRight w:val="0"/>
              <w:marTop w:val="0"/>
              <w:marBottom w:val="0"/>
              <w:divBdr>
                <w:top w:val="none" w:sz="0" w:space="0" w:color="auto"/>
                <w:left w:val="none" w:sz="0" w:space="0" w:color="auto"/>
                <w:bottom w:val="none" w:sz="0" w:space="0" w:color="auto"/>
                <w:right w:val="none" w:sz="0" w:space="0" w:color="auto"/>
              </w:divBdr>
            </w:div>
            <w:div w:id="1055006443">
              <w:marLeft w:val="0"/>
              <w:marRight w:val="0"/>
              <w:marTop w:val="0"/>
              <w:marBottom w:val="0"/>
              <w:divBdr>
                <w:top w:val="none" w:sz="0" w:space="0" w:color="auto"/>
                <w:left w:val="none" w:sz="0" w:space="0" w:color="auto"/>
                <w:bottom w:val="none" w:sz="0" w:space="0" w:color="auto"/>
                <w:right w:val="none" w:sz="0" w:space="0" w:color="auto"/>
              </w:divBdr>
            </w:div>
            <w:div w:id="478349382">
              <w:marLeft w:val="0"/>
              <w:marRight w:val="0"/>
              <w:marTop w:val="0"/>
              <w:marBottom w:val="0"/>
              <w:divBdr>
                <w:top w:val="none" w:sz="0" w:space="0" w:color="auto"/>
                <w:left w:val="none" w:sz="0" w:space="0" w:color="auto"/>
                <w:bottom w:val="none" w:sz="0" w:space="0" w:color="auto"/>
                <w:right w:val="none" w:sz="0" w:space="0" w:color="auto"/>
              </w:divBdr>
            </w:div>
            <w:div w:id="2027557345">
              <w:marLeft w:val="0"/>
              <w:marRight w:val="0"/>
              <w:marTop w:val="0"/>
              <w:marBottom w:val="0"/>
              <w:divBdr>
                <w:top w:val="none" w:sz="0" w:space="0" w:color="auto"/>
                <w:left w:val="none" w:sz="0" w:space="0" w:color="auto"/>
                <w:bottom w:val="none" w:sz="0" w:space="0" w:color="auto"/>
                <w:right w:val="none" w:sz="0" w:space="0" w:color="auto"/>
              </w:divBdr>
            </w:div>
            <w:div w:id="1682968161">
              <w:marLeft w:val="0"/>
              <w:marRight w:val="0"/>
              <w:marTop w:val="0"/>
              <w:marBottom w:val="0"/>
              <w:divBdr>
                <w:top w:val="none" w:sz="0" w:space="0" w:color="auto"/>
                <w:left w:val="none" w:sz="0" w:space="0" w:color="auto"/>
                <w:bottom w:val="none" w:sz="0" w:space="0" w:color="auto"/>
                <w:right w:val="none" w:sz="0" w:space="0" w:color="auto"/>
              </w:divBdr>
            </w:div>
            <w:div w:id="638338905">
              <w:marLeft w:val="0"/>
              <w:marRight w:val="0"/>
              <w:marTop w:val="0"/>
              <w:marBottom w:val="0"/>
              <w:divBdr>
                <w:top w:val="none" w:sz="0" w:space="0" w:color="auto"/>
                <w:left w:val="none" w:sz="0" w:space="0" w:color="auto"/>
                <w:bottom w:val="none" w:sz="0" w:space="0" w:color="auto"/>
                <w:right w:val="none" w:sz="0" w:space="0" w:color="auto"/>
              </w:divBdr>
            </w:div>
            <w:div w:id="1279144363">
              <w:marLeft w:val="0"/>
              <w:marRight w:val="0"/>
              <w:marTop w:val="0"/>
              <w:marBottom w:val="0"/>
              <w:divBdr>
                <w:top w:val="none" w:sz="0" w:space="0" w:color="auto"/>
                <w:left w:val="none" w:sz="0" w:space="0" w:color="auto"/>
                <w:bottom w:val="none" w:sz="0" w:space="0" w:color="auto"/>
                <w:right w:val="none" w:sz="0" w:space="0" w:color="auto"/>
              </w:divBdr>
            </w:div>
            <w:div w:id="238832647">
              <w:marLeft w:val="0"/>
              <w:marRight w:val="0"/>
              <w:marTop w:val="0"/>
              <w:marBottom w:val="0"/>
              <w:divBdr>
                <w:top w:val="none" w:sz="0" w:space="0" w:color="auto"/>
                <w:left w:val="none" w:sz="0" w:space="0" w:color="auto"/>
                <w:bottom w:val="none" w:sz="0" w:space="0" w:color="auto"/>
                <w:right w:val="none" w:sz="0" w:space="0" w:color="auto"/>
              </w:divBdr>
            </w:div>
            <w:div w:id="1491363806">
              <w:marLeft w:val="0"/>
              <w:marRight w:val="0"/>
              <w:marTop w:val="0"/>
              <w:marBottom w:val="0"/>
              <w:divBdr>
                <w:top w:val="none" w:sz="0" w:space="0" w:color="auto"/>
                <w:left w:val="none" w:sz="0" w:space="0" w:color="auto"/>
                <w:bottom w:val="none" w:sz="0" w:space="0" w:color="auto"/>
                <w:right w:val="none" w:sz="0" w:space="0" w:color="auto"/>
              </w:divBdr>
            </w:div>
            <w:div w:id="1476684895">
              <w:marLeft w:val="0"/>
              <w:marRight w:val="0"/>
              <w:marTop w:val="0"/>
              <w:marBottom w:val="0"/>
              <w:divBdr>
                <w:top w:val="none" w:sz="0" w:space="0" w:color="auto"/>
                <w:left w:val="none" w:sz="0" w:space="0" w:color="auto"/>
                <w:bottom w:val="none" w:sz="0" w:space="0" w:color="auto"/>
                <w:right w:val="none" w:sz="0" w:space="0" w:color="auto"/>
              </w:divBdr>
            </w:div>
            <w:div w:id="534974211">
              <w:marLeft w:val="0"/>
              <w:marRight w:val="0"/>
              <w:marTop w:val="0"/>
              <w:marBottom w:val="0"/>
              <w:divBdr>
                <w:top w:val="none" w:sz="0" w:space="0" w:color="auto"/>
                <w:left w:val="none" w:sz="0" w:space="0" w:color="auto"/>
                <w:bottom w:val="none" w:sz="0" w:space="0" w:color="auto"/>
                <w:right w:val="none" w:sz="0" w:space="0" w:color="auto"/>
              </w:divBdr>
            </w:div>
            <w:div w:id="1745688109">
              <w:marLeft w:val="0"/>
              <w:marRight w:val="0"/>
              <w:marTop w:val="0"/>
              <w:marBottom w:val="0"/>
              <w:divBdr>
                <w:top w:val="none" w:sz="0" w:space="0" w:color="auto"/>
                <w:left w:val="none" w:sz="0" w:space="0" w:color="auto"/>
                <w:bottom w:val="none" w:sz="0" w:space="0" w:color="auto"/>
                <w:right w:val="none" w:sz="0" w:space="0" w:color="auto"/>
              </w:divBdr>
            </w:div>
            <w:div w:id="1568107843">
              <w:marLeft w:val="0"/>
              <w:marRight w:val="0"/>
              <w:marTop w:val="0"/>
              <w:marBottom w:val="0"/>
              <w:divBdr>
                <w:top w:val="none" w:sz="0" w:space="0" w:color="auto"/>
                <w:left w:val="none" w:sz="0" w:space="0" w:color="auto"/>
                <w:bottom w:val="none" w:sz="0" w:space="0" w:color="auto"/>
                <w:right w:val="none" w:sz="0" w:space="0" w:color="auto"/>
              </w:divBdr>
            </w:div>
            <w:div w:id="1000698046">
              <w:marLeft w:val="0"/>
              <w:marRight w:val="0"/>
              <w:marTop w:val="0"/>
              <w:marBottom w:val="0"/>
              <w:divBdr>
                <w:top w:val="none" w:sz="0" w:space="0" w:color="auto"/>
                <w:left w:val="none" w:sz="0" w:space="0" w:color="auto"/>
                <w:bottom w:val="none" w:sz="0" w:space="0" w:color="auto"/>
                <w:right w:val="none" w:sz="0" w:space="0" w:color="auto"/>
              </w:divBdr>
            </w:div>
            <w:div w:id="1688556779">
              <w:marLeft w:val="0"/>
              <w:marRight w:val="0"/>
              <w:marTop w:val="0"/>
              <w:marBottom w:val="0"/>
              <w:divBdr>
                <w:top w:val="none" w:sz="0" w:space="0" w:color="auto"/>
                <w:left w:val="none" w:sz="0" w:space="0" w:color="auto"/>
                <w:bottom w:val="none" w:sz="0" w:space="0" w:color="auto"/>
                <w:right w:val="none" w:sz="0" w:space="0" w:color="auto"/>
              </w:divBdr>
            </w:div>
            <w:div w:id="1394043865">
              <w:marLeft w:val="0"/>
              <w:marRight w:val="0"/>
              <w:marTop w:val="0"/>
              <w:marBottom w:val="0"/>
              <w:divBdr>
                <w:top w:val="none" w:sz="0" w:space="0" w:color="auto"/>
                <w:left w:val="none" w:sz="0" w:space="0" w:color="auto"/>
                <w:bottom w:val="none" w:sz="0" w:space="0" w:color="auto"/>
                <w:right w:val="none" w:sz="0" w:space="0" w:color="auto"/>
              </w:divBdr>
            </w:div>
            <w:div w:id="31426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587737">
      <w:bodyDiv w:val="1"/>
      <w:marLeft w:val="0"/>
      <w:marRight w:val="0"/>
      <w:marTop w:val="0"/>
      <w:marBottom w:val="0"/>
      <w:divBdr>
        <w:top w:val="none" w:sz="0" w:space="0" w:color="auto"/>
        <w:left w:val="none" w:sz="0" w:space="0" w:color="auto"/>
        <w:bottom w:val="none" w:sz="0" w:space="0" w:color="auto"/>
        <w:right w:val="none" w:sz="0" w:space="0" w:color="auto"/>
      </w:divBdr>
    </w:div>
    <w:div w:id="1762140127">
      <w:bodyDiv w:val="1"/>
      <w:marLeft w:val="0"/>
      <w:marRight w:val="0"/>
      <w:marTop w:val="0"/>
      <w:marBottom w:val="0"/>
      <w:divBdr>
        <w:top w:val="none" w:sz="0" w:space="0" w:color="auto"/>
        <w:left w:val="none" w:sz="0" w:space="0" w:color="auto"/>
        <w:bottom w:val="none" w:sz="0" w:space="0" w:color="auto"/>
        <w:right w:val="none" w:sz="0" w:space="0" w:color="auto"/>
      </w:divBdr>
      <w:divsChild>
        <w:div w:id="664239946">
          <w:marLeft w:val="0"/>
          <w:marRight w:val="0"/>
          <w:marTop w:val="0"/>
          <w:marBottom w:val="0"/>
          <w:divBdr>
            <w:top w:val="none" w:sz="0" w:space="0" w:color="auto"/>
            <w:left w:val="none" w:sz="0" w:space="0" w:color="auto"/>
            <w:bottom w:val="none" w:sz="0" w:space="0" w:color="auto"/>
            <w:right w:val="none" w:sz="0" w:space="0" w:color="auto"/>
          </w:divBdr>
          <w:divsChild>
            <w:div w:id="481309078">
              <w:marLeft w:val="0"/>
              <w:marRight w:val="0"/>
              <w:marTop w:val="0"/>
              <w:marBottom w:val="0"/>
              <w:divBdr>
                <w:top w:val="none" w:sz="0" w:space="0" w:color="auto"/>
                <w:left w:val="none" w:sz="0" w:space="0" w:color="auto"/>
                <w:bottom w:val="none" w:sz="0" w:space="0" w:color="auto"/>
                <w:right w:val="none" w:sz="0" w:space="0" w:color="auto"/>
              </w:divBdr>
            </w:div>
            <w:div w:id="1843625871">
              <w:marLeft w:val="0"/>
              <w:marRight w:val="0"/>
              <w:marTop w:val="0"/>
              <w:marBottom w:val="0"/>
              <w:divBdr>
                <w:top w:val="none" w:sz="0" w:space="0" w:color="auto"/>
                <w:left w:val="none" w:sz="0" w:space="0" w:color="auto"/>
                <w:bottom w:val="none" w:sz="0" w:space="0" w:color="auto"/>
                <w:right w:val="none" w:sz="0" w:space="0" w:color="auto"/>
              </w:divBdr>
            </w:div>
            <w:div w:id="1141116452">
              <w:marLeft w:val="0"/>
              <w:marRight w:val="0"/>
              <w:marTop w:val="0"/>
              <w:marBottom w:val="0"/>
              <w:divBdr>
                <w:top w:val="none" w:sz="0" w:space="0" w:color="auto"/>
                <w:left w:val="none" w:sz="0" w:space="0" w:color="auto"/>
                <w:bottom w:val="none" w:sz="0" w:space="0" w:color="auto"/>
                <w:right w:val="none" w:sz="0" w:space="0" w:color="auto"/>
              </w:divBdr>
            </w:div>
            <w:div w:id="49892414">
              <w:marLeft w:val="0"/>
              <w:marRight w:val="0"/>
              <w:marTop w:val="0"/>
              <w:marBottom w:val="0"/>
              <w:divBdr>
                <w:top w:val="none" w:sz="0" w:space="0" w:color="auto"/>
                <w:left w:val="none" w:sz="0" w:space="0" w:color="auto"/>
                <w:bottom w:val="none" w:sz="0" w:space="0" w:color="auto"/>
                <w:right w:val="none" w:sz="0" w:space="0" w:color="auto"/>
              </w:divBdr>
            </w:div>
            <w:div w:id="204175528">
              <w:marLeft w:val="0"/>
              <w:marRight w:val="0"/>
              <w:marTop w:val="0"/>
              <w:marBottom w:val="0"/>
              <w:divBdr>
                <w:top w:val="none" w:sz="0" w:space="0" w:color="auto"/>
                <w:left w:val="none" w:sz="0" w:space="0" w:color="auto"/>
                <w:bottom w:val="none" w:sz="0" w:space="0" w:color="auto"/>
                <w:right w:val="none" w:sz="0" w:space="0" w:color="auto"/>
              </w:divBdr>
            </w:div>
            <w:div w:id="1585726439">
              <w:marLeft w:val="0"/>
              <w:marRight w:val="0"/>
              <w:marTop w:val="0"/>
              <w:marBottom w:val="0"/>
              <w:divBdr>
                <w:top w:val="none" w:sz="0" w:space="0" w:color="auto"/>
                <w:left w:val="none" w:sz="0" w:space="0" w:color="auto"/>
                <w:bottom w:val="none" w:sz="0" w:space="0" w:color="auto"/>
                <w:right w:val="none" w:sz="0" w:space="0" w:color="auto"/>
              </w:divBdr>
            </w:div>
            <w:div w:id="163282039">
              <w:marLeft w:val="0"/>
              <w:marRight w:val="0"/>
              <w:marTop w:val="0"/>
              <w:marBottom w:val="0"/>
              <w:divBdr>
                <w:top w:val="none" w:sz="0" w:space="0" w:color="auto"/>
                <w:left w:val="none" w:sz="0" w:space="0" w:color="auto"/>
                <w:bottom w:val="none" w:sz="0" w:space="0" w:color="auto"/>
                <w:right w:val="none" w:sz="0" w:space="0" w:color="auto"/>
              </w:divBdr>
            </w:div>
            <w:div w:id="510920830">
              <w:marLeft w:val="0"/>
              <w:marRight w:val="0"/>
              <w:marTop w:val="0"/>
              <w:marBottom w:val="0"/>
              <w:divBdr>
                <w:top w:val="none" w:sz="0" w:space="0" w:color="auto"/>
                <w:left w:val="none" w:sz="0" w:space="0" w:color="auto"/>
                <w:bottom w:val="none" w:sz="0" w:space="0" w:color="auto"/>
                <w:right w:val="none" w:sz="0" w:space="0" w:color="auto"/>
              </w:divBdr>
            </w:div>
            <w:div w:id="1403989911">
              <w:marLeft w:val="0"/>
              <w:marRight w:val="0"/>
              <w:marTop w:val="0"/>
              <w:marBottom w:val="0"/>
              <w:divBdr>
                <w:top w:val="none" w:sz="0" w:space="0" w:color="auto"/>
                <w:left w:val="none" w:sz="0" w:space="0" w:color="auto"/>
                <w:bottom w:val="none" w:sz="0" w:space="0" w:color="auto"/>
                <w:right w:val="none" w:sz="0" w:space="0" w:color="auto"/>
              </w:divBdr>
            </w:div>
            <w:div w:id="1367171926">
              <w:marLeft w:val="0"/>
              <w:marRight w:val="0"/>
              <w:marTop w:val="0"/>
              <w:marBottom w:val="0"/>
              <w:divBdr>
                <w:top w:val="none" w:sz="0" w:space="0" w:color="auto"/>
                <w:left w:val="none" w:sz="0" w:space="0" w:color="auto"/>
                <w:bottom w:val="none" w:sz="0" w:space="0" w:color="auto"/>
                <w:right w:val="none" w:sz="0" w:space="0" w:color="auto"/>
              </w:divBdr>
            </w:div>
            <w:div w:id="2077775465">
              <w:marLeft w:val="0"/>
              <w:marRight w:val="0"/>
              <w:marTop w:val="0"/>
              <w:marBottom w:val="0"/>
              <w:divBdr>
                <w:top w:val="none" w:sz="0" w:space="0" w:color="auto"/>
                <w:left w:val="none" w:sz="0" w:space="0" w:color="auto"/>
                <w:bottom w:val="none" w:sz="0" w:space="0" w:color="auto"/>
                <w:right w:val="none" w:sz="0" w:space="0" w:color="auto"/>
              </w:divBdr>
            </w:div>
            <w:div w:id="149030042">
              <w:marLeft w:val="0"/>
              <w:marRight w:val="0"/>
              <w:marTop w:val="0"/>
              <w:marBottom w:val="0"/>
              <w:divBdr>
                <w:top w:val="none" w:sz="0" w:space="0" w:color="auto"/>
                <w:left w:val="none" w:sz="0" w:space="0" w:color="auto"/>
                <w:bottom w:val="none" w:sz="0" w:space="0" w:color="auto"/>
                <w:right w:val="none" w:sz="0" w:space="0" w:color="auto"/>
              </w:divBdr>
            </w:div>
            <w:div w:id="333073015">
              <w:marLeft w:val="0"/>
              <w:marRight w:val="0"/>
              <w:marTop w:val="0"/>
              <w:marBottom w:val="0"/>
              <w:divBdr>
                <w:top w:val="none" w:sz="0" w:space="0" w:color="auto"/>
                <w:left w:val="none" w:sz="0" w:space="0" w:color="auto"/>
                <w:bottom w:val="none" w:sz="0" w:space="0" w:color="auto"/>
                <w:right w:val="none" w:sz="0" w:space="0" w:color="auto"/>
              </w:divBdr>
            </w:div>
            <w:div w:id="1368944350">
              <w:marLeft w:val="0"/>
              <w:marRight w:val="0"/>
              <w:marTop w:val="0"/>
              <w:marBottom w:val="0"/>
              <w:divBdr>
                <w:top w:val="none" w:sz="0" w:space="0" w:color="auto"/>
                <w:left w:val="none" w:sz="0" w:space="0" w:color="auto"/>
                <w:bottom w:val="none" w:sz="0" w:space="0" w:color="auto"/>
                <w:right w:val="none" w:sz="0" w:space="0" w:color="auto"/>
              </w:divBdr>
            </w:div>
            <w:div w:id="1898779518">
              <w:marLeft w:val="0"/>
              <w:marRight w:val="0"/>
              <w:marTop w:val="0"/>
              <w:marBottom w:val="0"/>
              <w:divBdr>
                <w:top w:val="none" w:sz="0" w:space="0" w:color="auto"/>
                <w:left w:val="none" w:sz="0" w:space="0" w:color="auto"/>
                <w:bottom w:val="none" w:sz="0" w:space="0" w:color="auto"/>
                <w:right w:val="none" w:sz="0" w:space="0" w:color="auto"/>
              </w:divBdr>
            </w:div>
            <w:div w:id="1310087153">
              <w:marLeft w:val="0"/>
              <w:marRight w:val="0"/>
              <w:marTop w:val="0"/>
              <w:marBottom w:val="0"/>
              <w:divBdr>
                <w:top w:val="none" w:sz="0" w:space="0" w:color="auto"/>
                <w:left w:val="none" w:sz="0" w:space="0" w:color="auto"/>
                <w:bottom w:val="none" w:sz="0" w:space="0" w:color="auto"/>
                <w:right w:val="none" w:sz="0" w:space="0" w:color="auto"/>
              </w:divBdr>
            </w:div>
            <w:div w:id="1445423017">
              <w:marLeft w:val="0"/>
              <w:marRight w:val="0"/>
              <w:marTop w:val="0"/>
              <w:marBottom w:val="0"/>
              <w:divBdr>
                <w:top w:val="none" w:sz="0" w:space="0" w:color="auto"/>
                <w:left w:val="none" w:sz="0" w:space="0" w:color="auto"/>
                <w:bottom w:val="none" w:sz="0" w:space="0" w:color="auto"/>
                <w:right w:val="none" w:sz="0" w:space="0" w:color="auto"/>
              </w:divBdr>
            </w:div>
            <w:div w:id="1718435873">
              <w:marLeft w:val="0"/>
              <w:marRight w:val="0"/>
              <w:marTop w:val="0"/>
              <w:marBottom w:val="0"/>
              <w:divBdr>
                <w:top w:val="none" w:sz="0" w:space="0" w:color="auto"/>
                <w:left w:val="none" w:sz="0" w:space="0" w:color="auto"/>
                <w:bottom w:val="none" w:sz="0" w:space="0" w:color="auto"/>
                <w:right w:val="none" w:sz="0" w:space="0" w:color="auto"/>
              </w:divBdr>
            </w:div>
            <w:div w:id="1411152356">
              <w:marLeft w:val="0"/>
              <w:marRight w:val="0"/>
              <w:marTop w:val="0"/>
              <w:marBottom w:val="0"/>
              <w:divBdr>
                <w:top w:val="none" w:sz="0" w:space="0" w:color="auto"/>
                <w:left w:val="none" w:sz="0" w:space="0" w:color="auto"/>
                <w:bottom w:val="none" w:sz="0" w:space="0" w:color="auto"/>
                <w:right w:val="none" w:sz="0" w:space="0" w:color="auto"/>
              </w:divBdr>
            </w:div>
            <w:div w:id="1297756207">
              <w:marLeft w:val="0"/>
              <w:marRight w:val="0"/>
              <w:marTop w:val="0"/>
              <w:marBottom w:val="0"/>
              <w:divBdr>
                <w:top w:val="none" w:sz="0" w:space="0" w:color="auto"/>
                <w:left w:val="none" w:sz="0" w:space="0" w:color="auto"/>
                <w:bottom w:val="none" w:sz="0" w:space="0" w:color="auto"/>
                <w:right w:val="none" w:sz="0" w:space="0" w:color="auto"/>
              </w:divBdr>
            </w:div>
            <w:div w:id="28115102">
              <w:marLeft w:val="0"/>
              <w:marRight w:val="0"/>
              <w:marTop w:val="0"/>
              <w:marBottom w:val="0"/>
              <w:divBdr>
                <w:top w:val="none" w:sz="0" w:space="0" w:color="auto"/>
                <w:left w:val="none" w:sz="0" w:space="0" w:color="auto"/>
                <w:bottom w:val="none" w:sz="0" w:space="0" w:color="auto"/>
                <w:right w:val="none" w:sz="0" w:space="0" w:color="auto"/>
              </w:divBdr>
            </w:div>
            <w:div w:id="942735812">
              <w:marLeft w:val="0"/>
              <w:marRight w:val="0"/>
              <w:marTop w:val="0"/>
              <w:marBottom w:val="0"/>
              <w:divBdr>
                <w:top w:val="none" w:sz="0" w:space="0" w:color="auto"/>
                <w:left w:val="none" w:sz="0" w:space="0" w:color="auto"/>
                <w:bottom w:val="none" w:sz="0" w:space="0" w:color="auto"/>
                <w:right w:val="none" w:sz="0" w:space="0" w:color="auto"/>
              </w:divBdr>
            </w:div>
            <w:div w:id="948778234">
              <w:marLeft w:val="0"/>
              <w:marRight w:val="0"/>
              <w:marTop w:val="0"/>
              <w:marBottom w:val="0"/>
              <w:divBdr>
                <w:top w:val="none" w:sz="0" w:space="0" w:color="auto"/>
                <w:left w:val="none" w:sz="0" w:space="0" w:color="auto"/>
                <w:bottom w:val="none" w:sz="0" w:space="0" w:color="auto"/>
                <w:right w:val="none" w:sz="0" w:space="0" w:color="auto"/>
              </w:divBdr>
            </w:div>
            <w:div w:id="1713461630">
              <w:marLeft w:val="0"/>
              <w:marRight w:val="0"/>
              <w:marTop w:val="0"/>
              <w:marBottom w:val="0"/>
              <w:divBdr>
                <w:top w:val="none" w:sz="0" w:space="0" w:color="auto"/>
                <w:left w:val="none" w:sz="0" w:space="0" w:color="auto"/>
                <w:bottom w:val="none" w:sz="0" w:space="0" w:color="auto"/>
                <w:right w:val="none" w:sz="0" w:space="0" w:color="auto"/>
              </w:divBdr>
            </w:div>
            <w:div w:id="1414012788">
              <w:marLeft w:val="0"/>
              <w:marRight w:val="0"/>
              <w:marTop w:val="0"/>
              <w:marBottom w:val="0"/>
              <w:divBdr>
                <w:top w:val="none" w:sz="0" w:space="0" w:color="auto"/>
                <w:left w:val="none" w:sz="0" w:space="0" w:color="auto"/>
                <w:bottom w:val="none" w:sz="0" w:space="0" w:color="auto"/>
                <w:right w:val="none" w:sz="0" w:space="0" w:color="auto"/>
              </w:divBdr>
            </w:div>
            <w:div w:id="929701471">
              <w:marLeft w:val="0"/>
              <w:marRight w:val="0"/>
              <w:marTop w:val="0"/>
              <w:marBottom w:val="0"/>
              <w:divBdr>
                <w:top w:val="none" w:sz="0" w:space="0" w:color="auto"/>
                <w:left w:val="none" w:sz="0" w:space="0" w:color="auto"/>
                <w:bottom w:val="none" w:sz="0" w:space="0" w:color="auto"/>
                <w:right w:val="none" w:sz="0" w:space="0" w:color="auto"/>
              </w:divBdr>
            </w:div>
            <w:div w:id="1176385198">
              <w:marLeft w:val="0"/>
              <w:marRight w:val="0"/>
              <w:marTop w:val="0"/>
              <w:marBottom w:val="0"/>
              <w:divBdr>
                <w:top w:val="none" w:sz="0" w:space="0" w:color="auto"/>
                <w:left w:val="none" w:sz="0" w:space="0" w:color="auto"/>
                <w:bottom w:val="none" w:sz="0" w:space="0" w:color="auto"/>
                <w:right w:val="none" w:sz="0" w:space="0" w:color="auto"/>
              </w:divBdr>
            </w:div>
            <w:div w:id="1492214739">
              <w:marLeft w:val="0"/>
              <w:marRight w:val="0"/>
              <w:marTop w:val="0"/>
              <w:marBottom w:val="0"/>
              <w:divBdr>
                <w:top w:val="none" w:sz="0" w:space="0" w:color="auto"/>
                <w:left w:val="none" w:sz="0" w:space="0" w:color="auto"/>
                <w:bottom w:val="none" w:sz="0" w:space="0" w:color="auto"/>
                <w:right w:val="none" w:sz="0" w:space="0" w:color="auto"/>
              </w:divBdr>
            </w:div>
            <w:div w:id="963467815">
              <w:marLeft w:val="0"/>
              <w:marRight w:val="0"/>
              <w:marTop w:val="0"/>
              <w:marBottom w:val="0"/>
              <w:divBdr>
                <w:top w:val="none" w:sz="0" w:space="0" w:color="auto"/>
                <w:left w:val="none" w:sz="0" w:space="0" w:color="auto"/>
                <w:bottom w:val="none" w:sz="0" w:space="0" w:color="auto"/>
                <w:right w:val="none" w:sz="0" w:space="0" w:color="auto"/>
              </w:divBdr>
            </w:div>
            <w:div w:id="851647396">
              <w:marLeft w:val="0"/>
              <w:marRight w:val="0"/>
              <w:marTop w:val="0"/>
              <w:marBottom w:val="0"/>
              <w:divBdr>
                <w:top w:val="none" w:sz="0" w:space="0" w:color="auto"/>
                <w:left w:val="none" w:sz="0" w:space="0" w:color="auto"/>
                <w:bottom w:val="none" w:sz="0" w:space="0" w:color="auto"/>
                <w:right w:val="none" w:sz="0" w:space="0" w:color="auto"/>
              </w:divBdr>
            </w:div>
            <w:div w:id="1624116695">
              <w:marLeft w:val="0"/>
              <w:marRight w:val="0"/>
              <w:marTop w:val="0"/>
              <w:marBottom w:val="0"/>
              <w:divBdr>
                <w:top w:val="none" w:sz="0" w:space="0" w:color="auto"/>
                <w:left w:val="none" w:sz="0" w:space="0" w:color="auto"/>
                <w:bottom w:val="none" w:sz="0" w:space="0" w:color="auto"/>
                <w:right w:val="none" w:sz="0" w:space="0" w:color="auto"/>
              </w:divBdr>
            </w:div>
            <w:div w:id="1801074932">
              <w:marLeft w:val="0"/>
              <w:marRight w:val="0"/>
              <w:marTop w:val="0"/>
              <w:marBottom w:val="0"/>
              <w:divBdr>
                <w:top w:val="none" w:sz="0" w:space="0" w:color="auto"/>
                <w:left w:val="none" w:sz="0" w:space="0" w:color="auto"/>
                <w:bottom w:val="none" w:sz="0" w:space="0" w:color="auto"/>
                <w:right w:val="none" w:sz="0" w:space="0" w:color="auto"/>
              </w:divBdr>
            </w:div>
            <w:div w:id="89474679">
              <w:marLeft w:val="0"/>
              <w:marRight w:val="0"/>
              <w:marTop w:val="0"/>
              <w:marBottom w:val="0"/>
              <w:divBdr>
                <w:top w:val="none" w:sz="0" w:space="0" w:color="auto"/>
                <w:left w:val="none" w:sz="0" w:space="0" w:color="auto"/>
                <w:bottom w:val="none" w:sz="0" w:space="0" w:color="auto"/>
                <w:right w:val="none" w:sz="0" w:space="0" w:color="auto"/>
              </w:divBdr>
            </w:div>
            <w:div w:id="1817259644">
              <w:marLeft w:val="0"/>
              <w:marRight w:val="0"/>
              <w:marTop w:val="0"/>
              <w:marBottom w:val="0"/>
              <w:divBdr>
                <w:top w:val="none" w:sz="0" w:space="0" w:color="auto"/>
                <w:left w:val="none" w:sz="0" w:space="0" w:color="auto"/>
                <w:bottom w:val="none" w:sz="0" w:space="0" w:color="auto"/>
                <w:right w:val="none" w:sz="0" w:space="0" w:color="auto"/>
              </w:divBdr>
            </w:div>
            <w:div w:id="1405178145">
              <w:marLeft w:val="0"/>
              <w:marRight w:val="0"/>
              <w:marTop w:val="0"/>
              <w:marBottom w:val="0"/>
              <w:divBdr>
                <w:top w:val="none" w:sz="0" w:space="0" w:color="auto"/>
                <w:left w:val="none" w:sz="0" w:space="0" w:color="auto"/>
                <w:bottom w:val="none" w:sz="0" w:space="0" w:color="auto"/>
                <w:right w:val="none" w:sz="0" w:space="0" w:color="auto"/>
              </w:divBdr>
            </w:div>
            <w:div w:id="1927573540">
              <w:marLeft w:val="0"/>
              <w:marRight w:val="0"/>
              <w:marTop w:val="0"/>
              <w:marBottom w:val="0"/>
              <w:divBdr>
                <w:top w:val="none" w:sz="0" w:space="0" w:color="auto"/>
                <w:left w:val="none" w:sz="0" w:space="0" w:color="auto"/>
                <w:bottom w:val="none" w:sz="0" w:space="0" w:color="auto"/>
                <w:right w:val="none" w:sz="0" w:space="0" w:color="auto"/>
              </w:divBdr>
            </w:div>
            <w:div w:id="1156920360">
              <w:marLeft w:val="0"/>
              <w:marRight w:val="0"/>
              <w:marTop w:val="0"/>
              <w:marBottom w:val="0"/>
              <w:divBdr>
                <w:top w:val="none" w:sz="0" w:space="0" w:color="auto"/>
                <w:left w:val="none" w:sz="0" w:space="0" w:color="auto"/>
                <w:bottom w:val="none" w:sz="0" w:space="0" w:color="auto"/>
                <w:right w:val="none" w:sz="0" w:space="0" w:color="auto"/>
              </w:divBdr>
            </w:div>
            <w:div w:id="1805661774">
              <w:marLeft w:val="0"/>
              <w:marRight w:val="0"/>
              <w:marTop w:val="0"/>
              <w:marBottom w:val="0"/>
              <w:divBdr>
                <w:top w:val="none" w:sz="0" w:space="0" w:color="auto"/>
                <w:left w:val="none" w:sz="0" w:space="0" w:color="auto"/>
                <w:bottom w:val="none" w:sz="0" w:space="0" w:color="auto"/>
                <w:right w:val="none" w:sz="0" w:space="0" w:color="auto"/>
              </w:divBdr>
            </w:div>
            <w:div w:id="1873031150">
              <w:marLeft w:val="0"/>
              <w:marRight w:val="0"/>
              <w:marTop w:val="0"/>
              <w:marBottom w:val="0"/>
              <w:divBdr>
                <w:top w:val="none" w:sz="0" w:space="0" w:color="auto"/>
                <w:left w:val="none" w:sz="0" w:space="0" w:color="auto"/>
                <w:bottom w:val="none" w:sz="0" w:space="0" w:color="auto"/>
                <w:right w:val="none" w:sz="0" w:space="0" w:color="auto"/>
              </w:divBdr>
            </w:div>
            <w:div w:id="1460026408">
              <w:marLeft w:val="0"/>
              <w:marRight w:val="0"/>
              <w:marTop w:val="0"/>
              <w:marBottom w:val="0"/>
              <w:divBdr>
                <w:top w:val="none" w:sz="0" w:space="0" w:color="auto"/>
                <w:left w:val="none" w:sz="0" w:space="0" w:color="auto"/>
                <w:bottom w:val="none" w:sz="0" w:space="0" w:color="auto"/>
                <w:right w:val="none" w:sz="0" w:space="0" w:color="auto"/>
              </w:divBdr>
            </w:div>
            <w:div w:id="1884830719">
              <w:marLeft w:val="0"/>
              <w:marRight w:val="0"/>
              <w:marTop w:val="0"/>
              <w:marBottom w:val="0"/>
              <w:divBdr>
                <w:top w:val="none" w:sz="0" w:space="0" w:color="auto"/>
                <w:left w:val="none" w:sz="0" w:space="0" w:color="auto"/>
                <w:bottom w:val="none" w:sz="0" w:space="0" w:color="auto"/>
                <w:right w:val="none" w:sz="0" w:space="0" w:color="auto"/>
              </w:divBdr>
            </w:div>
            <w:div w:id="971012093">
              <w:marLeft w:val="0"/>
              <w:marRight w:val="0"/>
              <w:marTop w:val="0"/>
              <w:marBottom w:val="0"/>
              <w:divBdr>
                <w:top w:val="none" w:sz="0" w:space="0" w:color="auto"/>
                <w:left w:val="none" w:sz="0" w:space="0" w:color="auto"/>
                <w:bottom w:val="none" w:sz="0" w:space="0" w:color="auto"/>
                <w:right w:val="none" w:sz="0" w:space="0" w:color="auto"/>
              </w:divBdr>
            </w:div>
            <w:div w:id="1545100808">
              <w:marLeft w:val="0"/>
              <w:marRight w:val="0"/>
              <w:marTop w:val="0"/>
              <w:marBottom w:val="0"/>
              <w:divBdr>
                <w:top w:val="none" w:sz="0" w:space="0" w:color="auto"/>
                <w:left w:val="none" w:sz="0" w:space="0" w:color="auto"/>
                <w:bottom w:val="none" w:sz="0" w:space="0" w:color="auto"/>
                <w:right w:val="none" w:sz="0" w:space="0" w:color="auto"/>
              </w:divBdr>
            </w:div>
            <w:div w:id="1909147254">
              <w:marLeft w:val="0"/>
              <w:marRight w:val="0"/>
              <w:marTop w:val="0"/>
              <w:marBottom w:val="0"/>
              <w:divBdr>
                <w:top w:val="none" w:sz="0" w:space="0" w:color="auto"/>
                <w:left w:val="none" w:sz="0" w:space="0" w:color="auto"/>
                <w:bottom w:val="none" w:sz="0" w:space="0" w:color="auto"/>
                <w:right w:val="none" w:sz="0" w:space="0" w:color="auto"/>
              </w:divBdr>
            </w:div>
            <w:div w:id="1201893352">
              <w:marLeft w:val="0"/>
              <w:marRight w:val="0"/>
              <w:marTop w:val="0"/>
              <w:marBottom w:val="0"/>
              <w:divBdr>
                <w:top w:val="none" w:sz="0" w:space="0" w:color="auto"/>
                <w:left w:val="none" w:sz="0" w:space="0" w:color="auto"/>
                <w:bottom w:val="none" w:sz="0" w:space="0" w:color="auto"/>
                <w:right w:val="none" w:sz="0" w:space="0" w:color="auto"/>
              </w:divBdr>
            </w:div>
            <w:div w:id="1114132951">
              <w:marLeft w:val="0"/>
              <w:marRight w:val="0"/>
              <w:marTop w:val="0"/>
              <w:marBottom w:val="0"/>
              <w:divBdr>
                <w:top w:val="none" w:sz="0" w:space="0" w:color="auto"/>
                <w:left w:val="none" w:sz="0" w:space="0" w:color="auto"/>
                <w:bottom w:val="none" w:sz="0" w:space="0" w:color="auto"/>
                <w:right w:val="none" w:sz="0" w:space="0" w:color="auto"/>
              </w:divBdr>
            </w:div>
            <w:div w:id="1486512007">
              <w:marLeft w:val="0"/>
              <w:marRight w:val="0"/>
              <w:marTop w:val="0"/>
              <w:marBottom w:val="0"/>
              <w:divBdr>
                <w:top w:val="none" w:sz="0" w:space="0" w:color="auto"/>
                <w:left w:val="none" w:sz="0" w:space="0" w:color="auto"/>
                <w:bottom w:val="none" w:sz="0" w:space="0" w:color="auto"/>
                <w:right w:val="none" w:sz="0" w:space="0" w:color="auto"/>
              </w:divBdr>
            </w:div>
            <w:div w:id="1601374395">
              <w:marLeft w:val="0"/>
              <w:marRight w:val="0"/>
              <w:marTop w:val="0"/>
              <w:marBottom w:val="0"/>
              <w:divBdr>
                <w:top w:val="none" w:sz="0" w:space="0" w:color="auto"/>
                <w:left w:val="none" w:sz="0" w:space="0" w:color="auto"/>
                <w:bottom w:val="none" w:sz="0" w:space="0" w:color="auto"/>
                <w:right w:val="none" w:sz="0" w:space="0" w:color="auto"/>
              </w:divBdr>
            </w:div>
            <w:div w:id="1933472308">
              <w:marLeft w:val="0"/>
              <w:marRight w:val="0"/>
              <w:marTop w:val="0"/>
              <w:marBottom w:val="0"/>
              <w:divBdr>
                <w:top w:val="none" w:sz="0" w:space="0" w:color="auto"/>
                <w:left w:val="none" w:sz="0" w:space="0" w:color="auto"/>
                <w:bottom w:val="none" w:sz="0" w:space="0" w:color="auto"/>
                <w:right w:val="none" w:sz="0" w:space="0" w:color="auto"/>
              </w:divBdr>
            </w:div>
            <w:div w:id="1498885231">
              <w:marLeft w:val="0"/>
              <w:marRight w:val="0"/>
              <w:marTop w:val="0"/>
              <w:marBottom w:val="0"/>
              <w:divBdr>
                <w:top w:val="none" w:sz="0" w:space="0" w:color="auto"/>
                <w:left w:val="none" w:sz="0" w:space="0" w:color="auto"/>
                <w:bottom w:val="none" w:sz="0" w:space="0" w:color="auto"/>
                <w:right w:val="none" w:sz="0" w:space="0" w:color="auto"/>
              </w:divBdr>
            </w:div>
            <w:div w:id="1016543245">
              <w:marLeft w:val="0"/>
              <w:marRight w:val="0"/>
              <w:marTop w:val="0"/>
              <w:marBottom w:val="0"/>
              <w:divBdr>
                <w:top w:val="none" w:sz="0" w:space="0" w:color="auto"/>
                <w:left w:val="none" w:sz="0" w:space="0" w:color="auto"/>
                <w:bottom w:val="none" w:sz="0" w:space="0" w:color="auto"/>
                <w:right w:val="none" w:sz="0" w:space="0" w:color="auto"/>
              </w:divBdr>
            </w:div>
            <w:div w:id="1435634459">
              <w:marLeft w:val="0"/>
              <w:marRight w:val="0"/>
              <w:marTop w:val="0"/>
              <w:marBottom w:val="0"/>
              <w:divBdr>
                <w:top w:val="none" w:sz="0" w:space="0" w:color="auto"/>
                <w:left w:val="none" w:sz="0" w:space="0" w:color="auto"/>
                <w:bottom w:val="none" w:sz="0" w:space="0" w:color="auto"/>
                <w:right w:val="none" w:sz="0" w:space="0" w:color="auto"/>
              </w:divBdr>
            </w:div>
            <w:div w:id="214397013">
              <w:marLeft w:val="0"/>
              <w:marRight w:val="0"/>
              <w:marTop w:val="0"/>
              <w:marBottom w:val="0"/>
              <w:divBdr>
                <w:top w:val="none" w:sz="0" w:space="0" w:color="auto"/>
                <w:left w:val="none" w:sz="0" w:space="0" w:color="auto"/>
                <w:bottom w:val="none" w:sz="0" w:space="0" w:color="auto"/>
                <w:right w:val="none" w:sz="0" w:space="0" w:color="auto"/>
              </w:divBdr>
            </w:div>
            <w:div w:id="518931755">
              <w:marLeft w:val="0"/>
              <w:marRight w:val="0"/>
              <w:marTop w:val="0"/>
              <w:marBottom w:val="0"/>
              <w:divBdr>
                <w:top w:val="none" w:sz="0" w:space="0" w:color="auto"/>
                <w:left w:val="none" w:sz="0" w:space="0" w:color="auto"/>
                <w:bottom w:val="none" w:sz="0" w:space="0" w:color="auto"/>
                <w:right w:val="none" w:sz="0" w:space="0" w:color="auto"/>
              </w:divBdr>
            </w:div>
            <w:div w:id="287441054">
              <w:marLeft w:val="0"/>
              <w:marRight w:val="0"/>
              <w:marTop w:val="0"/>
              <w:marBottom w:val="0"/>
              <w:divBdr>
                <w:top w:val="none" w:sz="0" w:space="0" w:color="auto"/>
                <w:left w:val="none" w:sz="0" w:space="0" w:color="auto"/>
                <w:bottom w:val="none" w:sz="0" w:space="0" w:color="auto"/>
                <w:right w:val="none" w:sz="0" w:space="0" w:color="auto"/>
              </w:divBdr>
            </w:div>
            <w:div w:id="722212312">
              <w:marLeft w:val="0"/>
              <w:marRight w:val="0"/>
              <w:marTop w:val="0"/>
              <w:marBottom w:val="0"/>
              <w:divBdr>
                <w:top w:val="none" w:sz="0" w:space="0" w:color="auto"/>
                <w:left w:val="none" w:sz="0" w:space="0" w:color="auto"/>
                <w:bottom w:val="none" w:sz="0" w:space="0" w:color="auto"/>
                <w:right w:val="none" w:sz="0" w:space="0" w:color="auto"/>
              </w:divBdr>
            </w:div>
            <w:div w:id="354967710">
              <w:marLeft w:val="0"/>
              <w:marRight w:val="0"/>
              <w:marTop w:val="0"/>
              <w:marBottom w:val="0"/>
              <w:divBdr>
                <w:top w:val="none" w:sz="0" w:space="0" w:color="auto"/>
                <w:left w:val="none" w:sz="0" w:space="0" w:color="auto"/>
                <w:bottom w:val="none" w:sz="0" w:space="0" w:color="auto"/>
                <w:right w:val="none" w:sz="0" w:space="0" w:color="auto"/>
              </w:divBdr>
            </w:div>
            <w:div w:id="762723619">
              <w:marLeft w:val="0"/>
              <w:marRight w:val="0"/>
              <w:marTop w:val="0"/>
              <w:marBottom w:val="0"/>
              <w:divBdr>
                <w:top w:val="none" w:sz="0" w:space="0" w:color="auto"/>
                <w:left w:val="none" w:sz="0" w:space="0" w:color="auto"/>
                <w:bottom w:val="none" w:sz="0" w:space="0" w:color="auto"/>
                <w:right w:val="none" w:sz="0" w:space="0" w:color="auto"/>
              </w:divBdr>
            </w:div>
            <w:div w:id="1980572314">
              <w:marLeft w:val="0"/>
              <w:marRight w:val="0"/>
              <w:marTop w:val="0"/>
              <w:marBottom w:val="0"/>
              <w:divBdr>
                <w:top w:val="none" w:sz="0" w:space="0" w:color="auto"/>
                <w:left w:val="none" w:sz="0" w:space="0" w:color="auto"/>
                <w:bottom w:val="none" w:sz="0" w:space="0" w:color="auto"/>
                <w:right w:val="none" w:sz="0" w:space="0" w:color="auto"/>
              </w:divBdr>
            </w:div>
            <w:div w:id="1983578340">
              <w:marLeft w:val="0"/>
              <w:marRight w:val="0"/>
              <w:marTop w:val="0"/>
              <w:marBottom w:val="0"/>
              <w:divBdr>
                <w:top w:val="none" w:sz="0" w:space="0" w:color="auto"/>
                <w:left w:val="none" w:sz="0" w:space="0" w:color="auto"/>
                <w:bottom w:val="none" w:sz="0" w:space="0" w:color="auto"/>
                <w:right w:val="none" w:sz="0" w:space="0" w:color="auto"/>
              </w:divBdr>
            </w:div>
            <w:div w:id="603810588">
              <w:marLeft w:val="0"/>
              <w:marRight w:val="0"/>
              <w:marTop w:val="0"/>
              <w:marBottom w:val="0"/>
              <w:divBdr>
                <w:top w:val="none" w:sz="0" w:space="0" w:color="auto"/>
                <w:left w:val="none" w:sz="0" w:space="0" w:color="auto"/>
                <w:bottom w:val="none" w:sz="0" w:space="0" w:color="auto"/>
                <w:right w:val="none" w:sz="0" w:space="0" w:color="auto"/>
              </w:divBdr>
            </w:div>
            <w:div w:id="1209756722">
              <w:marLeft w:val="0"/>
              <w:marRight w:val="0"/>
              <w:marTop w:val="0"/>
              <w:marBottom w:val="0"/>
              <w:divBdr>
                <w:top w:val="none" w:sz="0" w:space="0" w:color="auto"/>
                <w:left w:val="none" w:sz="0" w:space="0" w:color="auto"/>
                <w:bottom w:val="none" w:sz="0" w:space="0" w:color="auto"/>
                <w:right w:val="none" w:sz="0" w:space="0" w:color="auto"/>
              </w:divBdr>
            </w:div>
            <w:div w:id="1880971867">
              <w:marLeft w:val="0"/>
              <w:marRight w:val="0"/>
              <w:marTop w:val="0"/>
              <w:marBottom w:val="0"/>
              <w:divBdr>
                <w:top w:val="none" w:sz="0" w:space="0" w:color="auto"/>
                <w:left w:val="none" w:sz="0" w:space="0" w:color="auto"/>
                <w:bottom w:val="none" w:sz="0" w:space="0" w:color="auto"/>
                <w:right w:val="none" w:sz="0" w:space="0" w:color="auto"/>
              </w:divBdr>
            </w:div>
            <w:div w:id="1764960119">
              <w:marLeft w:val="0"/>
              <w:marRight w:val="0"/>
              <w:marTop w:val="0"/>
              <w:marBottom w:val="0"/>
              <w:divBdr>
                <w:top w:val="none" w:sz="0" w:space="0" w:color="auto"/>
                <w:left w:val="none" w:sz="0" w:space="0" w:color="auto"/>
                <w:bottom w:val="none" w:sz="0" w:space="0" w:color="auto"/>
                <w:right w:val="none" w:sz="0" w:space="0" w:color="auto"/>
              </w:divBdr>
            </w:div>
            <w:div w:id="64690593">
              <w:marLeft w:val="0"/>
              <w:marRight w:val="0"/>
              <w:marTop w:val="0"/>
              <w:marBottom w:val="0"/>
              <w:divBdr>
                <w:top w:val="none" w:sz="0" w:space="0" w:color="auto"/>
                <w:left w:val="none" w:sz="0" w:space="0" w:color="auto"/>
                <w:bottom w:val="none" w:sz="0" w:space="0" w:color="auto"/>
                <w:right w:val="none" w:sz="0" w:space="0" w:color="auto"/>
              </w:divBdr>
            </w:div>
            <w:div w:id="1136332824">
              <w:marLeft w:val="0"/>
              <w:marRight w:val="0"/>
              <w:marTop w:val="0"/>
              <w:marBottom w:val="0"/>
              <w:divBdr>
                <w:top w:val="none" w:sz="0" w:space="0" w:color="auto"/>
                <w:left w:val="none" w:sz="0" w:space="0" w:color="auto"/>
                <w:bottom w:val="none" w:sz="0" w:space="0" w:color="auto"/>
                <w:right w:val="none" w:sz="0" w:space="0" w:color="auto"/>
              </w:divBdr>
            </w:div>
            <w:div w:id="106238119">
              <w:marLeft w:val="0"/>
              <w:marRight w:val="0"/>
              <w:marTop w:val="0"/>
              <w:marBottom w:val="0"/>
              <w:divBdr>
                <w:top w:val="none" w:sz="0" w:space="0" w:color="auto"/>
                <w:left w:val="none" w:sz="0" w:space="0" w:color="auto"/>
                <w:bottom w:val="none" w:sz="0" w:space="0" w:color="auto"/>
                <w:right w:val="none" w:sz="0" w:space="0" w:color="auto"/>
              </w:divBdr>
            </w:div>
            <w:div w:id="1668098992">
              <w:marLeft w:val="0"/>
              <w:marRight w:val="0"/>
              <w:marTop w:val="0"/>
              <w:marBottom w:val="0"/>
              <w:divBdr>
                <w:top w:val="none" w:sz="0" w:space="0" w:color="auto"/>
                <w:left w:val="none" w:sz="0" w:space="0" w:color="auto"/>
                <w:bottom w:val="none" w:sz="0" w:space="0" w:color="auto"/>
                <w:right w:val="none" w:sz="0" w:space="0" w:color="auto"/>
              </w:divBdr>
            </w:div>
            <w:div w:id="94056617">
              <w:marLeft w:val="0"/>
              <w:marRight w:val="0"/>
              <w:marTop w:val="0"/>
              <w:marBottom w:val="0"/>
              <w:divBdr>
                <w:top w:val="none" w:sz="0" w:space="0" w:color="auto"/>
                <w:left w:val="none" w:sz="0" w:space="0" w:color="auto"/>
                <w:bottom w:val="none" w:sz="0" w:space="0" w:color="auto"/>
                <w:right w:val="none" w:sz="0" w:space="0" w:color="auto"/>
              </w:divBdr>
            </w:div>
            <w:div w:id="1354762727">
              <w:marLeft w:val="0"/>
              <w:marRight w:val="0"/>
              <w:marTop w:val="0"/>
              <w:marBottom w:val="0"/>
              <w:divBdr>
                <w:top w:val="none" w:sz="0" w:space="0" w:color="auto"/>
                <w:left w:val="none" w:sz="0" w:space="0" w:color="auto"/>
                <w:bottom w:val="none" w:sz="0" w:space="0" w:color="auto"/>
                <w:right w:val="none" w:sz="0" w:space="0" w:color="auto"/>
              </w:divBdr>
            </w:div>
            <w:div w:id="1999531143">
              <w:marLeft w:val="0"/>
              <w:marRight w:val="0"/>
              <w:marTop w:val="0"/>
              <w:marBottom w:val="0"/>
              <w:divBdr>
                <w:top w:val="none" w:sz="0" w:space="0" w:color="auto"/>
                <w:left w:val="none" w:sz="0" w:space="0" w:color="auto"/>
                <w:bottom w:val="none" w:sz="0" w:space="0" w:color="auto"/>
                <w:right w:val="none" w:sz="0" w:space="0" w:color="auto"/>
              </w:divBdr>
            </w:div>
            <w:div w:id="241573749">
              <w:marLeft w:val="0"/>
              <w:marRight w:val="0"/>
              <w:marTop w:val="0"/>
              <w:marBottom w:val="0"/>
              <w:divBdr>
                <w:top w:val="none" w:sz="0" w:space="0" w:color="auto"/>
                <w:left w:val="none" w:sz="0" w:space="0" w:color="auto"/>
                <w:bottom w:val="none" w:sz="0" w:space="0" w:color="auto"/>
                <w:right w:val="none" w:sz="0" w:space="0" w:color="auto"/>
              </w:divBdr>
            </w:div>
            <w:div w:id="1864857217">
              <w:marLeft w:val="0"/>
              <w:marRight w:val="0"/>
              <w:marTop w:val="0"/>
              <w:marBottom w:val="0"/>
              <w:divBdr>
                <w:top w:val="none" w:sz="0" w:space="0" w:color="auto"/>
                <w:left w:val="none" w:sz="0" w:space="0" w:color="auto"/>
                <w:bottom w:val="none" w:sz="0" w:space="0" w:color="auto"/>
                <w:right w:val="none" w:sz="0" w:space="0" w:color="auto"/>
              </w:divBdr>
            </w:div>
            <w:div w:id="1403525218">
              <w:marLeft w:val="0"/>
              <w:marRight w:val="0"/>
              <w:marTop w:val="0"/>
              <w:marBottom w:val="0"/>
              <w:divBdr>
                <w:top w:val="none" w:sz="0" w:space="0" w:color="auto"/>
                <w:left w:val="none" w:sz="0" w:space="0" w:color="auto"/>
                <w:bottom w:val="none" w:sz="0" w:space="0" w:color="auto"/>
                <w:right w:val="none" w:sz="0" w:space="0" w:color="auto"/>
              </w:divBdr>
            </w:div>
            <w:div w:id="2057972441">
              <w:marLeft w:val="0"/>
              <w:marRight w:val="0"/>
              <w:marTop w:val="0"/>
              <w:marBottom w:val="0"/>
              <w:divBdr>
                <w:top w:val="none" w:sz="0" w:space="0" w:color="auto"/>
                <w:left w:val="none" w:sz="0" w:space="0" w:color="auto"/>
                <w:bottom w:val="none" w:sz="0" w:space="0" w:color="auto"/>
                <w:right w:val="none" w:sz="0" w:space="0" w:color="auto"/>
              </w:divBdr>
            </w:div>
            <w:div w:id="1376469570">
              <w:marLeft w:val="0"/>
              <w:marRight w:val="0"/>
              <w:marTop w:val="0"/>
              <w:marBottom w:val="0"/>
              <w:divBdr>
                <w:top w:val="none" w:sz="0" w:space="0" w:color="auto"/>
                <w:left w:val="none" w:sz="0" w:space="0" w:color="auto"/>
                <w:bottom w:val="none" w:sz="0" w:space="0" w:color="auto"/>
                <w:right w:val="none" w:sz="0" w:space="0" w:color="auto"/>
              </w:divBdr>
            </w:div>
            <w:div w:id="2056083745">
              <w:marLeft w:val="0"/>
              <w:marRight w:val="0"/>
              <w:marTop w:val="0"/>
              <w:marBottom w:val="0"/>
              <w:divBdr>
                <w:top w:val="none" w:sz="0" w:space="0" w:color="auto"/>
                <w:left w:val="none" w:sz="0" w:space="0" w:color="auto"/>
                <w:bottom w:val="none" w:sz="0" w:space="0" w:color="auto"/>
                <w:right w:val="none" w:sz="0" w:space="0" w:color="auto"/>
              </w:divBdr>
            </w:div>
            <w:div w:id="1552689090">
              <w:marLeft w:val="0"/>
              <w:marRight w:val="0"/>
              <w:marTop w:val="0"/>
              <w:marBottom w:val="0"/>
              <w:divBdr>
                <w:top w:val="none" w:sz="0" w:space="0" w:color="auto"/>
                <w:left w:val="none" w:sz="0" w:space="0" w:color="auto"/>
                <w:bottom w:val="none" w:sz="0" w:space="0" w:color="auto"/>
                <w:right w:val="none" w:sz="0" w:space="0" w:color="auto"/>
              </w:divBdr>
            </w:div>
            <w:div w:id="1587807814">
              <w:marLeft w:val="0"/>
              <w:marRight w:val="0"/>
              <w:marTop w:val="0"/>
              <w:marBottom w:val="0"/>
              <w:divBdr>
                <w:top w:val="none" w:sz="0" w:space="0" w:color="auto"/>
                <w:left w:val="none" w:sz="0" w:space="0" w:color="auto"/>
                <w:bottom w:val="none" w:sz="0" w:space="0" w:color="auto"/>
                <w:right w:val="none" w:sz="0" w:space="0" w:color="auto"/>
              </w:divBdr>
            </w:div>
            <w:div w:id="826360611">
              <w:marLeft w:val="0"/>
              <w:marRight w:val="0"/>
              <w:marTop w:val="0"/>
              <w:marBottom w:val="0"/>
              <w:divBdr>
                <w:top w:val="none" w:sz="0" w:space="0" w:color="auto"/>
                <w:left w:val="none" w:sz="0" w:space="0" w:color="auto"/>
                <w:bottom w:val="none" w:sz="0" w:space="0" w:color="auto"/>
                <w:right w:val="none" w:sz="0" w:space="0" w:color="auto"/>
              </w:divBdr>
            </w:div>
            <w:div w:id="1040399047">
              <w:marLeft w:val="0"/>
              <w:marRight w:val="0"/>
              <w:marTop w:val="0"/>
              <w:marBottom w:val="0"/>
              <w:divBdr>
                <w:top w:val="none" w:sz="0" w:space="0" w:color="auto"/>
                <w:left w:val="none" w:sz="0" w:space="0" w:color="auto"/>
                <w:bottom w:val="none" w:sz="0" w:space="0" w:color="auto"/>
                <w:right w:val="none" w:sz="0" w:space="0" w:color="auto"/>
              </w:divBdr>
            </w:div>
            <w:div w:id="1991251133">
              <w:marLeft w:val="0"/>
              <w:marRight w:val="0"/>
              <w:marTop w:val="0"/>
              <w:marBottom w:val="0"/>
              <w:divBdr>
                <w:top w:val="none" w:sz="0" w:space="0" w:color="auto"/>
                <w:left w:val="none" w:sz="0" w:space="0" w:color="auto"/>
                <w:bottom w:val="none" w:sz="0" w:space="0" w:color="auto"/>
                <w:right w:val="none" w:sz="0" w:space="0" w:color="auto"/>
              </w:divBdr>
            </w:div>
            <w:div w:id="338696650">
              <w:marLeft w:val="0"/>
              <w:marRight w:val="0"/>
              <w:marTop w:val="0"/>
              <w:marBottom w:val="0"/>
              <w:divBdr>
                <w:top w:val="none" w:sz="0" w:space="0" w:color="auto"/>
                <w:left w:val="none" w:sz="0" w:space="0" w:color="auto"/>
                <w:bottom w:val="none" w:sz="0" w:space="0" w:color="auto"/>
                <w:right w:val="none" w:sz="0" w:space="0" w:color="auto"/>
              </w:divBdr>
            </w:div>
            <w:div w:id="1498494543">
              <w:marLeft w:val="0"/>
              <w:marRight w:val="0"/>
              <w:marTop w:val="0"/>
              <w:marBottom w:val="0"/>
              <w:divBdr>
                <w:top w:val="none" w:sz="0" w:space="0" w:color="auto"/>
                <w:left w:val="none" w:sz="0" w:space="0" w:color="auto"/>
                <w:bottom w:val="none" w:sz="0" w:space="0" w:color="auto"/>
                <w:right w:val="none" w:sz="0" w:space="0" w:color="auto"/>
              </w:divBdr>
            </w:div>
            <w:div w:id="2096390953">
              <w:marLeft w:val="0"/>
              <w:marRight w:val="0"/>
              <w:marTop w:val="0"/>
              <w:marBottom w:val="0"/>
              <w:divBdr>
                <w:top w:val="none" w:sz="0" w:space="0" w:color="auto"/>
                <w:left w:val="none" w:sz="0" w:space="0" w:color="auto"/>
                <w:bottom w:val="none" w:sz="0" w:space="0" w:color="auto"/>
                <w:right w:val="none" w:sz="0" w:space="0" w:color="auto"/>
              </w:divBdr>
            </w:div>
            <w:div w:id="1337920021">
              <w:marLeft w:val="0"/>
              <w:marRight w:val="0"/>
              <w:marTop w:val="0"/>
              <w:marBottom w:val="0"/>
              <w:divBdr>
                <w:top w:val="none" w:sz="0" w:space="0" w:color="auto"/>
                <w:left w:val="none" w:sz="0" w:space="0" w:color="auto"/>
                <w:bottom w:val="none" w:sz="0" w:space="0" w:color="auto"/>
                <w:right w:val="none" w:sz="0" w:space="0" w:color="auto"/>
              </w:divBdr>
            </w:div>
            <w:div w:id="1642541412">
              <w:marLeft w:val="0"/>
              <w:marRight w:val="0"/>
              <w:marTop w:val="0"/>
              <w:marBottom w:val="0"/>
              <w:divBdr>
                <w:top w:val="none" w:sz="0" w:space="0" w:color="auto"/>
                <w:left w:val="none" w:sz="0" w:space="0" w:color="auto"/>
                <w:bottom w:val="none" w:sz="0" w:space="0" w:color="auto"/>
                <w:right w:val="none" w:sz="0" w:space="0" w:color="auto"/>
              </w:divBdr>
            </w:div>
            <w:div w:id="1788616441">
              <w:marLeft w:val="0"/>
              <w:marRight w:val="0"/>
              <w:marTop w:val="0"/>
              <w:marBottom w:val="0"/>
              <w:divBdr>
                <w:top w:val="none" w:sz="0" w:space="0" w:color="auto"/>
                <w:left w:val="none" w:sz="0" w:space="0" w:color="auto"/>
                <w:bottom w:val="none" w:sz="0" w:space="0" w:color="auto"/>
                <w:right w:val="none" w:sz="0" w:space="0" w:color="auto"/>
              </w:divBdr>
            </w:div>
            <w:div w:id="1145077683">
              <w:marLeft w:val="0"/>
              <w:marRight w:val="0"/>
              <w:marTop w:val="0"/>
              <w:marBottom w:val="0"/>
              <w:divBdr>
                <w:top w:val="none" w:sz="0" w:space="0" w:color="auto"/>
                <w:left w:val="none" w:sz="0" w:space="0" w:color="auto"/>
                <w:bottom w:val="none" w:sz="0" w:space="0" w:color="auto"/>
                <w:right w:val="none" w:sz="0" w:space="0" w:color="auto"/>
              </w:divBdr>
            </w:div>
            <w:div w:id="768042003">
              <w:marLeft w:val="0"/>
              <w:marRight w:val="0"/>
              <w:marTop w:val="0"/>
              <w:marBottom w:val="0"/>
              <w:divBdr>
                <w:top w:val="none" w:sz="0" w:space="0" w:color="auto"/>
                <w:left w:val="none" w:sz="0" w:space="0" w:color="auto"/>
                <w:bottom w:val="none" w:sz="0" w:space="0" w:color="auto"/>
                <w:right w:val="none" w:sz="0" w:space="0" w:color="auto"/>
              </w:divBdr>
            </w:div>
            <w:div w:id="1456826032">
              <w:marLeft w:val="0"/>
              <w:marRight w:val="0"/>
              <w:marTop w:val="0"/>
              <w:marBottom w:val="0"/>
              <w:divBdr>
                <w:top w:val="none" w:sz="0" w:space="0" w:color="auto"/>
                <w:left w:val="none" w:sz="0" w:space="0" w:color="auto"/>
                <w:bottom w:val="none" w:sz="0" w:space="0" w:color="auto"/>
                <w:right w:val="none" w:sz="0" w:space="0" w:color="auto"/>
              </w:divBdr>
            </w:div>
            <w:div w:id="73859567">
              <w:marLeft w:val="0"/>
              <w:marRight w:val="0"/>
              <w:marTop w:val="0"/>
              <w:marBottom w:val="0"/>
              <w:divBdr>
                <w:top w:val="none" w:sz="0" w:space="0" w:color="auto"/>
                <w:left w:val="none" w:sz="0" w:space="0" w:color="auto"/>
                <w:bottom w:val="none" w:sz="0" w:space="0" w:color="auto"/>
                <w:right w:val="none" w:sz="0" w:space="0" w:color="auto"/>
              </w:divBdr>
            </w:div>
            <w:div w:id="997658509">
              <w:marLeft w:val="0"/>
              <w:marRight w:val="0"/>
              <w:marTop w:val="0"/>
              <w:marBottom w:val="0"/>
              <w:divBdr>
                <w:top w:val="none" w:sz="0" w:space="0" w:color="auto"/>
                <w:left w:val="none" w:sz="0" w:space="0" w:color="auto"/>
                <w:bottom w:val="none" w:sz="0" w:space="0" w:color="auto"/>
                <w:right w:val="none" w:sz="0" w:space="0" w:color="auto"/>
              </w:divBdr>
            </w:div>
            <w:div w:id="412238212">
              <w:marLeft w:val="0"/>
              <w:marRight w:val="0"/>
              <w:marTop w:val="0"/>
              <w:marBottom w:val="0"/>
              <w:divBdr>
                <w:top w:val="none" w:sz="0" w:space="0" w:color="auto"/>
                <w:left w:val="none" w:sz="0" w:space="0" w:color="auto"/>
                <w:bottom w:val="none" w:sz="0" w:space="0" w:color="auto"/>
                <w:right w:val="none" w:sz="0" w:space="0" w:color="auto"/>
              </w:divBdr>
            </w:div>
            <w:div w:id="31766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21696">
      <w:bodyDiv w:val="1"/>
      <w:marLeft w:val="0"/>
      <w:marRight w:val="0"/>
      <w:marTop w:val="0"/>
      <w:marBottom w:val="0"/>
      <w:divBdr>
        <w:top w:val="none" w:sz="0" w:space="0" w:color="auto"/>
        <w:left w:val="none" w:sz="0" w:space="0" w:color="auto"/>
        <w:bottom w:val="none" w:sz="0" w:space="0" w:color="auto"/>
        <w:right w:val="none" w:sz="0" w:space="0" w:color="auto"/>
      </w:divBdr>
    </w:div>
    <w:div w:id="1809931175">
      <w:bodyDiv w:val="1"/>
      <w:marLeft w:val="0"/>
      <w:marRight w:val="0"/>
      <w:marTop w:val="0"/>
      <w:marBottom w:val="0"/>
      <w:divBdr>
        <w:top w:val="none" w:sz="0" w:space="0" w:color="auto"/>
        <w:left w:val="none" w:sz="0" w:space="0" w:color="auto"/>
        <w:bottom w:val="none" w:sz="0" w:space="0" w:color="auto"/>
        <w:right w:val="none" w:sz="0" w:space="0" w:color="auto"/>
      </w:divBdr>
    </w:div>
    <w:div w:id="1823350491">
      <w:bodyDiv w:val="1"/>
      <w:marLeft w:val="0"/>
      <w:marRight w:val="0"/>
      <w:marTop w:val="0"/>
      <w:marBottom w:val="0"/>
      <w:divBdr>
        <w:top w:val="none" w:sz="0" w:space="0" w:color="auto"/>
        <w:left w:val="none" w:sz="0" w:space="0" w:color="auto"/>
        <w:bottom w:val="none" w:sz="0" w:space="0" w:color="auto"/>
        <w:right w:val="none" w:sz="0" w:space="0" w:color="auto"/>
      </w:divBdr>
      <w:divsChild>
        <w:div w:id="34817078">
          <w:marLeft w:val="0"/>
          <w:marRight w:val="0"/>
          <w:marTop w:val="0"/>
          <w:marBottom w:val="0"/>
          <w:divBdr>
            <w:top w:val="none" w:sz="0" w:space="0" w:color="auto"/>
            <w:left w:val="none" w:sz="0" w:space="0" w:color="auto"/>
            <w:bottom w:val="none" w:sz="0" w:space="0" w:color="auto"/>
            <w:right w:val="none" w:sz="0" w:space="0" w:color="auto"/>
          </w:divBdr>
          <w:divsChild>
            <w:div w:id="152529324">
              <w:marLeft w:val="0"/>
              <w:marRight w:val="0"/>
              <w:marTop w:val="0"/>
              <w:marBottom w:val="0"/>
              <w:divBdr>
                <w:top w:val="none" w:sz="0" w:space="0" w:color="auto"/>
                <w:left w:val="none" w:sz="0" w:space="0" w:color="auto"/>
                <w:bottom w:val="none" w:sz="0" w:space="0" w:color="auto"/>
                <w:right w:val="none" w:sz="0" w:space="0" w:color="auto"/>
              </w:divBdr>
            </w:div>
            <w:div w:id="440927513">
              <w:marLeft w:val="0"/>
              <w:marRight w:val="0"/>
              <w:marTop w:val="0"/>
              <w:marBottom w:val="0"/>
              <w:divBdr>
                <w:top w:val="none" w:sz="0" w:space="0" w:color="auto"/>
                <w:left w:val="none" w:sz="0" w:space="0" w:color="auto"/>
                <w:bottom w:val="none" w:sz="0" w:space="0" w:color="auto"/>
                <w:right w:val="none" w:sz="0" w:space="0" w:color="auto"/>
              </w:divBdr>
            </w:div>
            <w:div w:id="573658955">
              <w:marLeft w:val="0"/>
              <w:marRight w:val="0"/>
              <w:marTop w:val="0"/>
              <w:marBottom w:val="0"/>
              <w:divBdr>
                <w:top w:val="none" w:sz="0" w:space="0" w:color="auto"/>
                <w:left w:val="none" w:sz="0" w:space="0" w:color="auto"/>
                <w:bottom w:val="none" w:sz="0" w:space="0" w:color="auto"/>
                <w:right w:val="none" w:sz="0" w:space="0" w:color="auto"/>
              </w:divBdr>
            </w:div>
            <w:div w:id="1819375959">
              <w:marLeft w:val="0"/>
              <w:marRight w:val="0"/>
              <w:marTop w:val="0"/>
              <w:marBottom w:val="0"/>
              <w:divBdr>
                <w:top w:val="none" w:sz="0" w:space="0" w:color="auto"/>
                <w:left w:val="none" w:sz="0" w:space="0" w:color="auto"/>
                <w:bottom w:val="none" w:sz="0" w:space="0" w:color="auto"/>
                <w:right w:val="none" w:sz="0" w:space="0" w:color="auto"/>
              </w:divBdr>
            </w:div>
            <w:div w:id="465465852">
              <w:marLeft w:val="0"/>
              <w:marRight w:val="0"/>
              <w:marTop w:val="0"/>
              <w:marBottom w:val="0"/>
              <w:divBdr>
                <w:top w:val="none" w:sz="0" w:space="0" w:color="auto"/>
                <w:left w:val="none" w:sz="0" w:space="0" w:color="auto"/>
                <w:bottom w:val="none" w:sz="0" w:space="0" w:color="auto"/>
                <w:right w:val="none" w:sz="0" w:space="0" w:color="auto"/>
              </w:divBdr>
            </w:div>
            <w:div w:id="2133861262">
              <w:marLeft w:val="0"/>
              <w:marRight w:val="0"/>
              <w:marTop w:val="0"/>
              <w:marBottom w:val="0"/>
              <w:divBdr>
                <w:top w:val="none" w:sz="0" w:space="0" w:color="auto"/>
                <w:left w:val="none" w:sz="0" w:space="0" w:color="auto"/>
                <w:bottom w:val="none" w:sz="0" w:space="0" w:color="auto"/>
                <w:right w:val="none" w:sz="0" w:space="0" w:color="auto"/>
              </w:divBdr>
            </w:div>
            <w:div w:id="287783730">
              <w:marLeft w:val="0"/>
              <w:marRight w:val="0"/>
              <w:marTop w:val="0"/>
              <w:marBottom w:val="0"/>
              <w:divBdr>
                <w:top w:val="none" w:sz="0" w:space="0" w:color="auto"/>
                <w:left w:val="none" w:sz="0" w:space="0" w:color="auto"/>
                <w:bottom w:val="none" w:sz="0" w:space="0" w:color="auto"/>
                <w:right w:val="none" w:sz="0" w:space="0" w:color="auto"/>
              </w:divBdr>
            </w:div>
            <w:div w:id="305748113">
              <w:marLeft w:val="0"/>
              <w:marRight w:val="0"/>
              <w:marTop w:val="0"/>
              <w:marBottom w:val="0"/>
              <w:divBdr>
                <w:top w:val="none" w:sz="0" w:space="0" w:color="auto"/>
                <w:left w:val="none" w:sz="0" w:space="0" w:color="auto"/>
                <w:bottom w:val="none" w:sz="0" w:space="0" w:color="auto"/>
                <w:right w:val="none" w:sz="0" w:space="0" w:color="auto"/>
              </w:divBdr>
            </w:div>
            <w:div w:id="1643003931">
              <w:marLeft w:val="0"/>
              <w:marRight w:val="0"/>
              <w:marTop w:val="0"/>
              <w:marBottom w:val="0"/>
              <w:divBdr>
                <w:top w:val="none" w:sz="0" w:space="0" w:color="auto"/>
                <w:left w:val="none" w:sz="0" w:space="0" w:color="auto"/>
                <w:bottom w:val="none" w:sz="0" w:space="0" w:color="auto"/>
                <w:right w:val="none" w:sz="0" w:space="0" w:color="auto"/>
              </w:divBdr>
            </w:div>
            <w:div w:id="2043510246">
              <w:marLeft w:val="0"/>
              <w:marRight w:val="0"/>
              <w:marTop w:val="0"/>
              <w:marBottom w:val="0"/>
              <w:divBdr>
                <w:top w:val="none" w:sz="0" w:space="0" w:color="auto"/>
                <w:left w:val="none" w:sz="0" w:space="0" w:color="auto"/>
                <w:bottom w:val="none" w:sz="0" w:space="0" w:color="auto"/>
                <w:right w:val="none" w:sz="0" w:space="0" w:color="auto"/>
              </w:divBdr>
            </w:div>
            <w:div w:id="2144613594">
              <w:marLeft w:val="0"/>
              <w:marRight w:val="0"/>
              <w:marTop w:val="0"/>
              <w:marBottom w:val="0"/>
              <w:divBdr>
                <w:top w:val="none" w:sz="0" w:space="0" w:color="auto"/>
                <w:left w:val="none" w:sz="0" w:space="0" w:color="auto"/>
                <w:bottom w:val="none" w:sz="0" w:space="0" w:color="auto"/>
                <w:right w:val="none" w:sz="0" w:space="0" w:color="auto"/>
              </w:divBdr>
            </w:div>
            <w:div w:id="433524758">
              <w:marLeft w:val="0"/>
              <w:marRight w:val="0"/>
              <w:marTop w:val="0"/>
              <w:marBottom w:val="0"/>
              <w:divBdr>
                <w:top w:val="none" w:sz="0" w:space="0" w:color="auto"/>
                <w:left w:val="none" w:sz="0" w:space="0" w:color="auto"/>
                <w:bottom w:val="none" w:sz="0" w:space="0" w:color="auto"/>
                <w:right w:val="none" w:sz="0" w:space="0" w:color="auto"/>
              </w:divBdr>
            </w:div>
            <w:div w:id="921335040">
              <w:marLeft w:val="0"/>
              <w:marRight w:val="0"/>
              <w:marTop w:val="0"/>
              <w:marBottom w:val="0"/>
              <w:divBdr>
                <w:top w:val="none" w:sz="0" w:space="0" w:color="auto"/>
                <w:left w:val="none" w:sz="0" w:space="0" w:color="auto"/>
                <w:bottom w:val="none" w:sz="0" w:space="0" w:color="auto"/>
                <w:right w:val="none" w:sz="0" w:space="0" w:color="auto"/>
              </w:divBdr>
            </w:div>
            <w:div w:id="720784307">
              <w:marLeft w:val="0"/>
              <w:marRight w:val="0"/>
              <w:marTop w:val="0"/>
              <w:marBottom w:val="0"/>
              <w:divBdr>
                <w:top w:val="none" w:sz="0" w:space="0" w:color="auto"/>
                <w:left w:val="none" w:sz="0" w:space="0" w:color="auto"/>
                <w:bottom w:val="none" w:sz="0" w:space="0" w:color="auto"/>
                <w:right w:val="none" w:sz="0" w:space="0" w:color="auto"/>
              </w:divBdr>
            </w:div>
            <w:div w:id="892421352">
              <w:marLeft w:val="0"/>
              <w:marRight w:val="0"/>
              <w:marTop w:val="0"/>
              <w:marBottom w:val="0"/>
              <w:divBdr>
                <w:top w:val="none" w:sz="0" w:space="0" w:color="auto"/>
                <w:left w:val="none" w:sz="0" w:space="0" w:color="auto"/>
                <w:bottom w:val="none" w:sz="0" w:space="0" w:color="auto"/>
                <w:right w:val="none" w:sz="0" w:space="0" w:color="auto"/>
              </w:divBdr>
            </w:div>
            <w:div w:id="52969405">
              <w:marLeft w:val="0"/>
              <w:marRight w:val="0"/>
              <w:marTop w:val="0"/>
              <w:marBottom w:val="0"/>
              <w:divBdr>
                <w:top w:val="none" w:sz="0" w:space="0" w:color="auto"/>
                <w:left w:val="none" w:sz="0" w:space="0" w:color="auto"/>
                <w:bottom w:val="none" w:sz="0" w:space="0" w:color="auto"/>
                <w:right w:val="none" w:sz="0" w:space="0" w:color="auto"/>
              </w:divBdr>
            </w:div>
            <w:div w:id="1130512968">
              <w:marLeft w:val="0"/>
              <w:marRight w:val="0"/>
              <w:marTop w:val="0"/>
              <w:marBottom w:val="0"/>
              <w:divBdr>
                <w:top w:val="none" w:sz="0" w:space="0" w:color="auto"/>
                <w:left w:val="none" w:sz="0" w:space="0" w:color="auto"/>
                <w:bottom w:val="none" w:sz="0" w:space="0" w:color="auto"/>
                <w:right w:val="none" w:sz="0" w:space="0" w:color="auto"/>
              </w:divBdr>
            </w:div>
            <w:div w:id="1890532539">
              <w:marLeft w:val="0"/>
              <w:marRight w:val="0"/>
              <w:marTop w:val="0"/>
              <w:marBottom w:val="0"/>
              <w:divBdr>
                <w:top w:val="none" w:sz="0" w:space="0" w:color="auto"/>
                <w:left w:val="none" w:sz="0" w:space="0" w:color="auto"/>
                <w:bottom w:val="none" w:sz="0" w:space="0" w:color="auto"/>
                <w:right w:val="none" w:sz="0" w:space="0" w:color="auto"/>
              </w:divBdr>
            </w:div>
            <w:div w:id="1819111786">
              <w:marLeft w:val="0"/>
              <w:marRight w:val="0"/>
              <w:marTop w:val="0"/>
              <w:marBottom w:val="0"/>
              <w:divBdr>
                <w:top w:val="none" w:sz="0" w:space="0" w:color="auto"/>
                <w:left w:val="none" w:sz="0" w:space="0" w:color="auto"/>
                <w:bottom w:val="none" w:sz="0" w:space="0" w:color="auto"/>
                <w:right w:val="none" w:sz="0" w:space="0" w:color="auto"/>
              </w:divBdr>
            </w:div>
            <w:div w:id="715353031">
              <w:marLeft w:val="0"/>
              <w:marRight w:val="0"/>
              <w:marTop w:val="0"/>
              <w:marBottom w:val="0"/>
              <w:divBdr>
                <w:top w:val="none" w:sz="0" w:space="0" w:color="auto"/>
                <w:left w:val="none" w:sz="0" w:space="0" w:color="auto"/>
                <w:bottom w:val="none" w:sz="0" w:space="0" w:color="auto"/>
                <w:right w:val="none" w:sz="0" w:space="0" w:color="auto"/>
              </w:divBdr>
            </w:div>
            <w:div w:id="1430007683">
              <w:marLeft w:val="0"/>
              <w:marRight w:val="0"/>
              <w:marTop w:val="0"/>
              <w:marBottom w:val="0"/>
              <w:divBdr>
                <w:top w:val="none" w:sz="0" w:space="0" w:color="auto"/>
                <w:left w:val="none" w:sz="0" w:space="0" w:color="auto"/>
                <w:bottom w:val="none" w:sz="0" w:space="0" w:color="auto"/>
                <w:right w:val="none" w:sz="0" w:space="0" w:color="auto"/>
              </w:divBdr>
            </w:div>
            <w:div w:id="1309552379">
              <w:marLeft w:val="0"/>
              <w:marRight w:val="0"/>
              <w:marTop w:val="0"/>
              <w:marBottom w:val="0"/>
              <w:divBdr>
                <w:top w:val="none" w:sz="0" w:space="0" w:color="auto"/>
                <w:left w:val="none" w:sz="0" w:space="0" w:color="auto"/>
                <w:bottom w:val="none" w:sz="0" w:space="0" w:color="auto"/>
                <w:right w:val="none" w:sz="0" w:space="0" w:color="auto"/>
              </w:divBdr>
            </w:div>
            <w:div w:id="2064519450">
              <w:marLeft w:val="0"/>
              <w:marRight w:val="0"/>
              <w:marTop w:val="0"/>
              <w:marBottom w:val="0"/>
              <w:divBdr>
                <w:top w:val="none" w:sz="0" w:space="0" w:color="auto"/>
                <w:left w:val="none" w:sz="0" w:space="0" w:color="auto"/>
                <w:bottom w:val="none" w:sz="0" w:space="0" w:color="auto"/>
                <w:right w:val="none" w:sz="0" w:space="0" w:color="auto"/>
              </w:divBdr>
            </w:div>
            <w:div w:id="250551495">
              <w:marLeft w:val="0"/>
              <w:marRight w:val="0"/>
              <w:marTop w:val="0"/>
              <w:marBottom w:val="0"/>
              <w:divBdr>
                <w:top w:val="none" w:sz="0" w:space="0" w:color="auto"/>
                <w:left w:val="none" w:sz="0" w:space="0" w:color="auto"/>
                <w:bottom w:val="none" w:sz="0" w:space="0" w:color="auto"/>
                <w:right w:val="none" w:sz="0" w:space="0" w:color="auto"/>
              </w:divBdr>
            </w:div>
            <w:div w:id="161245106">
              <w:marLeft w:val="0"/>
              <w:marRight w:val="0"/>
              <w:marTop w:val="0"/>
              <w:marBottom w:val="0"/>
              <w:divBdr>
                <w:top w:val="none" w:sz="0" w:space="0" w:color="auto"/>
                <w:left w:val="none" w:sz="0" w:space="0" w:color="auto"/>
                <w:bottom w:val="none" w:sz="0" w:space="0" w:color="auto"/>
                <w:right w:val="none" w:sz="0" w:space="0" w:color="auto"/>
              </w:divBdr>
            </w:div>
            <w:div w:id="798453862">
              <w:marLeft w:val="0"/>
              <w:marRight w:val="0"/>
              <w:marTop w:val="0"/>
              <w:marBottom w:val="0"/>
              <w:divBdr>
                <w:top w:val="none" w:sz="0" w:space="0" w:color="auto"/>
                <w:left w:val="none" w:sz="0" w:space="0" w:color="auto"/>
                <w:bottom w:val="none" w:sz="0" w:space="0" w:color="auto"/>
                <w:right w:val="none" w:sz="0" w:space="0" w:color="auto"/>
              </w:divBdr>
            </w:div>
            <w:div w:id="596207519">
              <w:marLeft w:val="0"/>
              <w:marRight w:val="0"/>
              <w:marTop w:val="0"/>
              <w:marBottom w:val="0"/>
              <w:divBdr>
                <w:top w:val="none" w:sz="0" w:space="0" w:color="auto"/>
                <w:left w:val="none" w:sz="0" w:space="0" w:color="auto"/>
                <w:bottom w:val="none" w:sz="0" w:space="0" w:color="auto"/>
                <w:right w:val="none" w:sz="0" w:space="0" w:color="auto"/>
              </w:divBdr>
            </w:div>
            <w:div w:id="1867598143">
              <w:marLeft w:val="0"/>
              <w:marRight w:val="0"/>
              <w:marTop w:val="0"/>
              <w:marBottom w:val="0"/>
              <w:divBdr>
                <w:top w:val="none" w:sz="0" w:space="0" w:color="auto"/>
                <w:left w:val="none" w:sz="0" w:space="0" w:color="auto"/>
                <w:bottom w:val="none" w:sz="0" w:space="0" w:color="auto"/>
                <w:right w:val="none" w:sz="0" w:space="0" w:color="auto"/>
              </w:divBdr>
            </w:div>
            <w:div w:id="203443705">
              <w:marLeft w:val="0"/>
              <w:marRight w:val="0"/>
              <w:marTop w:val="0"/>
              <w:marBottom w:val="0"/>
              <w:divBdr>
                <w:top w:val="none" w:sz="0" w:space="0" w:color="auto"/>
                <w:left w:val="none" w:sz="0" w:space="0" w:color="auto"/>
                <w:bottom w:val="none" w:sz="0" w:space="0" w:color="auto"/>
                <w:right w:val="none" w:sz="0" w:space="0" w:color="auto"/>
              </w:divBdr>
            </w:div>
            <w:div w:id="2027754552">
              <w:marLeft w:val="0"/>
              <w:marRight w:val="0"/>
              <w:marTop w:val="0"/>
              <w:marBottom w:val="0"/>
              <w:divBdr>
                <w:top w:val="none" w:sz="0" w:space="0" w:color="auto"/>
                <w:left w:val="none" w:sz="0" w:space="0" w:color="auto"/>
                <w:bottom w:val="none" w:sz="0" w:space="0" w:color="auto"/>
                <w:right w:val="none" w:sz="0" w:space="0" w:color="auto"/>
              </w:divBdr>
            </w:div>
            <w:div w:id="610821883">
              <w:marLeft w:val="0"/>
              <w:marRight w:val="0"/>
              <w:marTop w:val="0"/>
              <w:marBottom w:val="0"/>
              <w:divBdr>
                <w:top w:val="none" w:sz="0" w:space="0" w:color="auto"/>
                <w:left w:val="none" w:sz="0" w:space="0" w:color="auto"/>
                <w:bottom w:val="none" w:sz="0" w:space="0" w:color="auto"/>
                <w:right w:val="none" w:sz="0" w:space="0" w:color="auto"/>
              </w:divBdr>
            </w:div>
            <w:div w:id="1112212170">
              <w:marLeft w:val="0"/>
              <w:marRight w:val="0"/>
              <w:marTop w:val="0"/>
              <w:marBottom w:val="0"/>
              <w:divBdr>
                <w:top w:val="none" w:sz="0" w:space="0" w:color="auto"/>
                <w:left w:val="none" w:sz="0" w:space="0" w:color="auto"/>
                <w:bottom w:val="none" w:sz="0" w:space="0" w:color="auto"/>
                <w:right w:val="none" w:sz="0" w:space="0" w:color="auto"/>
              </w:divBdr>
            </w:div>
            <w:div w:id="2082825746">
              <w:marLeft w:val="0"/>
              <w:marRight w:val="0"/>
              <w:marTop w:val="0"/>
              <w:marBottom w:val="0"/>
              <w:divBdr>
                <w:top w:val="none" w:sz="0" w:space="0" w:color="auto"/>
                <w:left w:val="none" w:sz="0" w:space="0" w:color="auto"/>
                <w:bottom w:val="none" w:sz="0" w:space="0" w:color="auto"/>
                <w:right w:val="none" w:sz="0" w:space="0" w:color="auto"/>
              </w:divBdr>
            </w:div>
            <w:div w:id="1961298168">
              <w:marLeft w:val="0"/>
              <w:marRight w:val="0"/>
              <w:marTop w:val="0"/>
              <w:marBottom w:val="0"/>
              <w:divBdr>
                <w:top w:val="none" w:sz="0" w:space="0" w:color="auto"/>
                <w:left w:val="none" w:sz="0" w:space="0" w:color="auto"/>
                <w:bottom w:val="none" w:sz="0" w:space="0" w:color="auto"/>
                <w:right w:val="none" w:sz="0" w:space="0" w:color="auto"/>
              </w:divBdr>
            </w:div>
            <w:div w:id="392896431">
              <w:marLeft w:val="0"/>
              <w:marRight w:val="0"/>
              <w:marTop w:val="0"/>
              <w:marBottom w:val="0"/>
              <w:divBdr>
                <w:top w:val="none" w:sz="0" w:space="0" w:color="auto"/>
                <w:left w:val="none" w:sz="0" w:space="0" w:color="auto"/>
                <w:bottom w:val="none" w:sz="0" w:space="0" w:color="auto"/>
                <w:right w:val="none" w:sz="0" w:space="0" w:color="auto"/>
              </w:divBdr>
            </w:div>
            <w:div w:id="476654946">
              <w:marLeft w:val="0"/>
              <w:marRight w:val="0"/>
              <w:marTop w:val="0"/>
              <w:marBottom w:val="0"/>
              <w:divBdr>
                <w:top w:val="none" w:sz="0" w:space="0" w:color="auto"/>
                <w:left w:val="none" w:sz="0" w:space="0" w:color="auto"/>
                <w:bottom w:val="none" w:sz="0" w:space="0" w:color="auto"/>
                <w:right w:val="none" w:sz="0" w:space="0" w:color="auto"/>
              </w:divBdr>
            </w:div>
            <w:div w:id="675694594">
              <w:marLeft w:val="0"/>
              <w:marRight w:val="0"/>
              <w:marTop w:val="0"/>
              <w:marBottom w:val="0"/>
              <w:divBdr>
                <w:top w:val="none" w:sz="0" w:space="0" w:color="auto"/>
                <w:left w:val="none" w:sz="0" w:space="0" w:color="auto"/>
                <w:bottom w:val="none" w:sz="0" w:space="0" w:color="auto"/>
                <w:right w:val="none" w:sz="0" w:space="0" w:color="auto"/>
              </w:divBdr>
            </w:div>
            <w:div w:id="574896951">
              <w:marLeft w:val="0"/>
              <w:marRight w:val="0"/>
              <w:marTop w:val="0"/>
              <w:marBottom w:val="0"/>
              <w:divBdr>
                <w:top w:val="none" w:sz="0" w:space="0" w:color="auto"/>
                <w:left w:val="none" w:sz="0" w:space="0" w:color="auto"/>
                <w:bottom w:val="none" w:sz="0" w:space="0" w:color="auto"/>
                <w:right w:val="none" w:sz="0" w:space="0" w:color="auto"/>
              </w:divBdr>
            </w:div>
            <w:div w:id="1054935537">
              <w:marLeft w:val="0"/>
              <w:marRight w:val="0"/>
              <w:marTop w:val="0"/>
              <w:marBottom w:val="0"/>
              <w:divBdr>
                <w:top w:val="none" w:sz="0" w:space="0" w:color="auto"/>
                <w:left w:val="none" w:sz="0" w:space="0" w:color="auto"/>
                <w:bottom w:val="none" w:sz="0" w:space="0" w:color="auto"/>
                <w:right w:val="none" w:sz="0" w:space="0" w:color="auto"/>
              </w:divBdr>
            </w:div>
            <w:div w:id="1726561368">
              <w:marLeft w:val="0"/>
              <w:marRight w:val="0"/>
              <w:marTop w:val="0"/>
              <w:marBottom w:val="0"/>
              <w:divBdr>
                <w:top w:val="none" w:sz="0" w:space="0" w:color="auto"/>
                <w:left w:val="none" w:sz="0" w:space="0" w:color="auto"/>
                <w:bottom w:val="none" w:sz="0" w:space="0" w:color="auto"/>
                <w:right w:val="none" w:sz="0" w:space="0" w:color="auto"/>
              </w:divBdr>
            </w:div>
            <w:div w:id="283775324">
              <w:marLeft w:val="0"/>
              <w:marRight w:val="0"/>
              <w:marTop w:val="0"/>
              <w:marBottom w:val="0"/>
              <w:divBdr>
                <w:top w:val="none" w:sz="0" w:space="0" w:color="auto"/>
                <w:left w:val="none" w:sz="0" w:space="0" w:color="auto"/>
                <w:bottom w:val="none" w:sz="0" w:space="0" w:color="auto"/>
                <w:right w:val="none" w:sz="0" w:space="0" w:color="auto"/>
              </w:divBdr>
            </w:div>
            <w:div w:id="219220427">
              <w:marLeft w:val="0"/>
              <w:marRight w:val="0"/>
              <w:marTop w:val="0"/>
              <w:marBottom w:val="0"/>
              <w:divBdr>
                <w:top w:val="none" w:sz="0" w:space="0" w:color="auto"/>
                <w:left w:val="none" w:sz="0" w:space="0" w:color="auto"/>
                <w:bottom w:val="none" w:sz="0" w:space="0" w:color="auto"/>
                <w:right w:val="none" w:sz="0" w:space="0" w:color="auto"/>
              </w:divBdr>
            </w:div>
            <w:div w:id="1217205970">
              <w:marLeft w:val="0"/>
              <w:marRight w:val="0"/>
              <w:marTop w:val="0"/>
              <w:marBottom w:val="0"/>
              <w:divBdr>
                <w:top w:val="none" w:sz="0" w:space="0" w:color="auto"/>
                <w:left w:val="none" w:sz="0" w:space="0" w:color="auto"/>
                <w:bottom w:val="none" w:sz="0" w:space="0" w:color="auto"/>
                <w:right w:val="none" w:sz="0" w:space="0" w:color="auto"/>
              </w:divBdr>
            </w:div>
            <w:div w:id="59791542">
              <w:marLeft w:val="0"/>
              <w:marRight w:val="0"/>
              <w:marTop w:val="0"/>
              <w:marBottom w:val="0"/>
              <w:divBdr>
                <w:top w:val="none" w:sz="0" w:space="0" w:color="auto"/>
                <w:left w:val="none" w:sz="0" w:space="0" w:color="auto"/>
                <w:bottom w:val="none" w:sz="0" w:space="0" w:color="auto"/>
                <w:right w:val="none" w:sz="0" w:space="0" w:color="auto"/>
              </w:divBdr>
            </w:div>
            <w:div w:id="1575041421">
              <w:marLeft w:val="0"/>
              <w:marRight w:val="0"/>
              <w:marTop w:val="0"/>
              <w:marBottom w:val="0"/>
              <w:divBdr>
                <w:top w:val="none" w:sz="0" w:space="0" w:color="auto"/>
                <w:left w:val="none" w:sz="0" w:space="0" w:color="auto"/>
                <w:bottom w:val="none" w:sz="0" w:space="0" w:color="auto"/>
                <w:right w:val="none" w:sz="0" w:space="0" w:color="auto"/>
              </w:divBdr>
            </w:div>
            <w:div w:id="2044204198">
              <w:marLeft w:val="0"/>
              <w:marRight w:val="0"/>
              <w:marTop w:val="0"/>
              <w:marBottom w:val="0"/>
              <w:divBdr>
                <w:top w:val="none" w:sz="0" w:space="0" w:color="auto"/>
                <w:left w:val="none" w:sz="0" w:space="0" w:color="auto"/>
                <w:bottom w:val="none" w:sz="0" w:space="0" w:color="auto"/>
                <w:right w:val="none" w:sz="0" w:space="0" w:color="auto"/>
              </w:divBdr>
            </w:div>
            <w:div w:id="621234139">
              <w:marLeft w:val="0"/>
              <w:marRight w:val="0"/>
              <w:marTop w:val="0"/>
              <w:marBottom w:val="0"/>
              <w:divBdr>
                <w:top w:val="none" w:sz="0" w:space="0" w:color="auto"/>
                <w:left w:val="none" w:sz="0" w:space="0" w:color="auto"/>
                <w:bottom w:val="none" w:sz="0" w:space="0" w:color="auto"/>
                <w:right w:val="none" w:sz="0" w:space="0" w:color="auto"/>
              </w:divBdr>
            </w:div>
            <w:div w:id="736633513">
              <w:marLeft w:val="0"/>
              <w:marRight w:val="0"/>
              <w:marTop w:val="0"/>
              <w:marBottom w:val="0"/>
              <w:divBdr>
                <w:top w:val="none" w:sz="0" w:space="0" w:color="auto"/>
                <w:left w:val="none" w:sz="0" w:space="0" w:color="auto"/>
                <w:bottom w:val="none" w:sz="0" w:space="0" w:color="auto"/>
                <w:right w:val="none" w:sz="0" w:space="0" w:color="auto"/>
              </w:divBdr>
            </w:div>
            <w:div w:id="1093428599">
              <w:marLeft w:val="0"/>
              <w:marRight w:val="0"/>
              <w:marTop w:val="0"/>
              <w:marBottom w:val="0"/>
              <w:divBdr>
                <w:top w:val="none" w:sz="0" w:space="0" w:color="auto"/>
                <w:left w:val="none" w:sz="0" w:space="0" w:color="auto"/>
                <w:bottom w:val="none" w:sz="0" w:space="0" w:color="auto"/>
                <w:right w:val="none" w:sz="0" w:space="0" w:color="auto"/>
              </w:divBdr>
            </w:div>
            <w:div w:id="527453568">
              <w:marLeft w:val="0"/>
              <w:marRight w:val="0"/>
              <w:marTop w:val="0"/>
              <w:marBottom w:val="0"/>
              <w:divBdr>
                <w:top w:val="none" w:sz="0" w:space="0" w:color="auto"/>
                <w:left w:val="none" w:sz="0" w:space="0" w:color="auto"/>
                <w:bottom w:val="none" w:sz="0" w:space="0" w:color="auto"/>
                <w:right w:val="none" w:sz="0" w:space="0" w:color="auto"/>
              </w:divBdr>
            </w:div>
            <w:div w:id="980574512">
              <w:marLeft w:val="0"/>
              <w:marRight w:val="0"/>
              <w:marTop w:val="0"/>
              <w:marBottom w:val="0"/>
              <w:divBdr>
                <w:top w:val="none" w:sz="0" w:space="0" w:color="auto"/>
                <w:left w:val="none" w:sz="0" w:space="0" w:color="auto"/>
                <w:bottom w:val="none" w:sz="0" w:space="0" w:color="auto"/>
                <w:right w:val="none" w:sz="0" w:space="0" w:color="auto"/>
              </w:divBdr>
            </w:div>
            <w:div w:id="590897568">
              <w:marLeft w:val="0"/>
              <w:marRight w:val="0"/>
              <w:marTop w:val="0"/>
              <w:marBottom w:val="0"/>
              <w:divBdr>
                <w:top w:val="none" w:sz="0" w:space="0" w:color="auto"/>
                <w:left w:val="none" w:sz="0" w:space="0" w:color="auto"/>
                <w:bottom w:val="none" w:sz="0" w:space="0" w:color="auto"/>
                <w:right w:val="none" w:sz="0" w:space="0" w:color="auto"/>
              </w:divBdr>
            </w:div>
            <w:div w:id="1563172524">
              <w:marLeft w:val="0"/>
              <w:marRight w:val="0"/>
              <w:marTop w:val="0"/>
              <w:marBottom w:val="0"/>
              <w:divBdr>
                <w:top w:val="none" w:sz="0" w:space="0" w:color="auto"/>
                <w:left w:val="none" w:sz="0" w:space="0" w:color="auto"/>
                <w:bottom w:val="none" w:sz="0" w:space="0" w:color="auto"/>
                <w:right w:val="none" w:sz="0" w:space="0" w:color="auto"/>
              </w:divBdr>
            </w:div>
            <w:div w:id="1121454223">
              <w:marLeft w:val="0"/>
              <w:marRight w:val="0"/>
              <w:marTop w:val="0"/>
              <w:marBottom w:val="0"/>
              <w:divBdr>
                <w:top w:val="none" w:sz="0" w:space="0" w:color="auto"/>
                <w:left w:val="none" w:sz="0" w:space="0" w:color="auto"/>
                <w:bottom w:val="none" w:sz="0" w:space="0" w:color="auto"/>
                <w:right w:val="none" w:sz="0" w:space="0" w:color="auto"/>
              </w:divBdr>
            </w:div>
            <w:div w:id="1790664394">
              <w:marLeft w:val="0"/>
              <w:marRight w:val="0"/>
              <w:marTop w:val="0"/>
              <w:marBottom w:val="0"/>
              <w:divBdr>
                <w:top w:val="none" w:sz="0" w:space="0" w:color="auto"/>
                <w:left w:val="none" w:sz="0" w:space="0" w:color="auto"/>
                <w:bottom w:val="none" w:sz="0" w:space="0" w:color="auto"/>
                <w:right w:val="none" w:sz="0" w:space="0" w:color="auto"/>
              </w:divBdr>
            </w:div>
            <w:div w:id="201022871">
              <w:marLeft w:val="0"/>
              <w:marRight w:val="0"/>
              <w:marTop w:val="0"/>
              <w:marBottom w:val="0"/>
              <w:divBdr>
                <w:top w:val="none" w:sz="0" w:space="0" w:color="auto"/>
                <w:left w:val="none" w:sz="0" w:space="0" w:color="auto"/>
                <w:bottom w:val="none" w:sz="0" w:space="0" w:color="auto"/>
                <w:right w:val="none" w:sz="0" w:space="0" w:color="auto"/>
              </w:divBdr>
            </w:div>
            <w:div w:id="548079834">
              <w:marLeft w:val="0"/>
              <w:marRight w:val="0"/>
              <w:marTop w:val="0"/>
              <w:marBottom w:val="0"/>
              <w:divBdr>
                <w:top w:val="none" w:sz="0" w:space="0" w:color="auto"/>
                <w:left w:val="none" w:sz="0" w:space="0" w:color="auto"/>
                <w:bottom w:val="none" w:sz="0" w:space="0" w:color="auto"/>
                <w:right w:val="none" w:sz="0" w:space="0" w:color="auto"/>
              </w:divBdr>
            </w:div>
            <w:div w:id="395518620">
              <w:marLeft w:val="0"/>
              <w:marRight w:val="0"/>
              <w:marTop w:val="0"/>
              <w:marBottom w:val="0"/>
              <w:divBdr>
                <w:top w:val="none" w:sz="0" w:space="0" w:color="auto"/>
                <w:left w:val="none" w:sz="0" w:space="0" w:color="auto"/>
                <w:bottom w:val="none" w:sz="0" w:space="0" w:color="auto"/>
                <w:right w:val="none" w:sz="0" w:space="0" w:color="auto"/>
              </w:divBdr>
            </w:div>
            <w:div w:id="1353187404">
              <w:marLeft w:val="0"/>
              <w:marRight w:val="0"/>
              <w:marTop w:val="0"/>
              <w:marBottom w:val="0"/>
              <w:divBdr>
                <w:top w:val="none" w:sz="0" w:space="0" w:color="auto"/>
                <w:left w:val="none" w:sz="0" w:space="0" w:color="auto"/>
                <w:bottom w:val="none" w:sz="0" w:space="0" w:color="auto"/>
                <w:right w:val="none" w:sz="0" w:space="0" w:color="auto"/>
              </w:divBdr>
            </w:div>
            <w:div w:id="1751386692">
              <w:marLeft w:val="0"/>
              <w:marRight w:val="0"/>
              <w:marTop w:val="0"/>
              <w:marBottom w:val="0"/>
              <w:divBdr>
                <w:top w:val="none" w:sz="0" w:space="0" w:color="auto"/>
                <w:left w:val="none" w:sz="0" w:space="0" w:color="auto"/>
                <w:bottom w:val="none" w:sz="0" w:space="0" w:color="auto"/>
                <w:right w:val="none" w:sz="0" w:space="0" w:color="auto"/>
              </w:divBdr>
            </w:div>
            <w:div w:id="1411854464">
              <w:marLeft w:val="0"/>
              <w:marRight w:val="0"/>
              <w:marTop w:val="0"/>
              <w:marBottom w:val="0"/>
              <w:divBdr>
                <w:top w:val="none" w:sz="0" w:space="0" w:color="auto"/>
                <w:left w:val="none" w:sz="0" w:space="0" w:color="auto"/>
                <w:bottom w:val="none" w:sz="0" w:space="0" w:color="auto"/>
                <w:right w:val="none" w:sz="0" w:space="0" w:color="auto"/>
              </w:divBdr>
            </w:div>
            <w:div w:id="778262211">
              <w:marLeft w:val="0"/>
              <w:marRight w:val="0"/>
              <w:marTop w:val="0"/>
              <w:marBottom w:val="0"/>
              <w:divBdr>
                <w:top w:val="none" w:sz="0" w:space="0" w:color="auto"/>
                <w:left w:val="none" w:sz="0" w:space="0" w:color="auto"/>
                <w:bottom w:val="none" w:sz="0" w:space="0" w:color="auto"/>
                <w:right w:val="none" w:sz="0" w:space="0" w:color="auto"/>
              </w:divBdr>
            </w:div>
            <w:div w:id="692265277">
              <w:marLeft w:val="0"/>
              <w:marRight w:val="0"/>
              <w:marTop w:val="0"/>
              <w:marBottom w:val="0"/>
              <w:divBdr>
                <w:top w:val="none" w:sz="0" w:space="0" w:color="auto"/>
                <w:left w:val="none" w:sz="0" w:space="0" w:color="auto"/>
                <w:bottom w:val="none" w:sz="0" w:space="0" w:color="auto"/>
                <w:right w:val="none" w:sz="0" w:space="0" w:color="auto"/>
              </w:divBdr>
            </w:div>
            <w:div w:id="981156072">
              <w:marLeft w:val="0"/>
              <w:marRight w:val="0"/>
              <w:marTop w:val="0"/>
              <w:marBottom w:val="0"/>
              <w:divBdr>
                <w:top w:val="none" w:sz="0" w:space="0" w:color="auto"/>
                <w:left w:val="none" w:sz="0" w:space="0" w:color="auto"/>
                <w:bottom w:val="none" w:sz="0" w:space="0" w:color="auto"/>
                <w:right w:val="none" w:sz="0" w:space="0" w:color="auto"/>
              </w:divBdr>
            </w:div>
            <w:div w:id="722796988">
              <w:marLeft w:val="0"/>
              <w:marRight w:val="0"/>
              <w:marTop w:val="0"/>
              <w:marBottom w:val="0"/>
              <w:divBdr>
                <w:top w:val="none" w:sz="0" w:space="0" w:color="auto"/>
                <w:left w:val="none" w:sz="0" w:space="0" w:color="auto"/>
                <w:bottom w:val="none" w:sz="0" w:space="0" w:color="auto"/>
                <w:right w:val="none" w:sz="0" w:space="0" w:color="auto"/>
              </w:divBdr>
            </w:div>
            <w:div w:id="472603232">
              <w:marLeft w:val="0"/>
              <w:marRight w:val="0"/>
              <w:marTop w:val="0"/>
              <w:marBottom w:val="0"/>
              <w:divBdr>
                <w:top w:val="none" w:sz="0" w:space="0" w:color="auto"/>
                <w:left w:val="none" w:sz="0" w:space="0" w:color="auto"/>
                <w:bottom w:val="none" w:sz="0" w:space="0" w:color="auto"/>
                <w:right w:val="none" w:sz="0" w:space="0" w:color="auto"/>
              </w:divBdr>
            </w:div>
            <w:div w:id="1177765880">
              <w:marLeft w:val="0"/>
              <w:marRight w:val="0"/>
              <w:marTop w:val="0"/>
              <w:marBottom w:val="0"/>
              <w:divBdr>
                <w:top w:val="none" w:sz="0" w:space="0" w:color="auto"/>
                <w:left w:val="none" w:sz="0" w:space="0" w:color="auto"/>
                <w:bottom w:val="none" w:sz="0" w:space="0" w:color="auto"/>
                <w:right w:val="none" w:sz="0" w:space="0" w:color="auto"/>
              </w:divBdr>
            </w:div>
            <w:div w:id="544488464">
              <w:marLeft w:val="0"/>
              <w:marRight w:val="0"/>
              <w:marTop w:val="0"/>
              <w:marBottom w:val="0"/>
              <w:divBdr>
                <w:top w:val="none" w:sz="0" w:space="0" w:color="auto"/>
                <w:left w:val="none" w:sz="0" w:space="0" w:color="auto"/>
                <w:bottom w:val="none" w:sz="0" w:space="0" w:color="auto"/>
                <w:right w:val="none" w:sz="0" w:space="0" w:color="auto"/>
              </w:divBdr>
            </w:div>
            <w:div w:id="1011839041">
              <w:marLeft w:val="0"/>
              <w:marRight w:val="0"/>
              <w:marTop w:val="0"/>
              <w:marBottom w:val="0"/>
              <w:divBdr>
                <w:top w:val="none" w:sz="0" w:space="0" w:color="auto"/>
                <w:left w:val="none" w:sz="0" w:space="0" w:color="auto"/>
                <w:bottom w:val="none" w:sz="0" w:space="0" w:color="auto"/>
                <w:right w:val="none" w:sz="0" w:space="0" w:color="auto"/>
              </w:divBdr>
            </w:div>
            <w:div w:id="295768431">
              <w:marLeft w:val="0"/>
              <w:marRight w:val="0"/>
              <w:marTop w:val="0"/>
              <w:marBottom w:val="0"/>
              <w:divBdr>
                <w:top w:val="none" w:sz="0" w:space="0" w:color="auto"/>
                <w:left w:val="none" w:sz="0" w:space="0" w:color="auto"/>
                <w:bottom w:val="none" w:sz="0" w:space="0" w:color="auto"/>
                <w:right w:val="none" w:sz="0" w:space="0" w:color="auto"/>
              </w:divBdr>
            </w:div>
            <w:div w:id="1455634990">
              <w:marLeft w:val="0"/>
              <w:marRight w:val="0"/>
              <w:marTop w:val="0"/>
              <w:marBottom w:val="0"/>
              <w:divBdr>
                <w:top w:val="none" w:sz="0" w:space="0" w:color="auto"/>
                <w:left w:val="none" w:sz="0" w:space="0" w:color="auto"/>
                <w:bottom w:val="none" w:sz="0" w:space="0" w:color="auto"/>
                <w:right w:val="none" w:sz="0" w:space="0" w:color="auto"/>
              </w:divBdr>
            </w:div>
            <w:div w:id="71313514">
              <w:marLeft w:val="0"/>
              <w:marRight w:val="0"/>
              <w:marTop w:val="0"/>
              <w:marBottom w:val="0"/>
              <w:divBdr>
                <w:top w:val="none" w:sz="0" w:space="0" w:color="auto"/>
                <w:left w:val="none" w:sz="0" w:space="0" w:color="auto"/>
                <w:bottom w:val="none" w:sz="0" w:space="0" w:color="auto"/>
                <w:right w:val="none" w:sz="0" w:space="0" w:color="auto"/>
              </w:divBdr>
            </w:div>
            <w:div w:id="164437659">
              <w:marLeft w:val="0"/>
              <w:marRight w:val="0"/>
              <w:marTop w:val="0"/>
              <w:marBottom w:val="0"/>
              <w:divBdr>
                <w:top w:val="none" w:sz="0" w:space="0" w:color="auto"/>
                <w:left w:val="none" w:sz="0" w:space="0" w:color="auto"/>
                <w:bottom w:val="none" w:sz="0" w:space="0" w:color="auto"/>
                <w:right w:val="none" w:sz="0" w:space="0" w:color="auto"/>
              </w:divBdr>
            </w:div>
            <w:div w:id="1017275593">
              <w:marLeft w:val="0"/>
              <w:marRight w:val="0"/>
              <w:marTop w:val="0"/>
              <w:marBottom w:val="0"/>
              <w:divBdr>
                <w:top w:val="none" w:sz="0" w:space="0" w:color="auto"/>
                <w:left w:val="none" w:sz="0" w:space="0" w:color="auto"/>
                <w:bottom w:val="none" w:sz="0" w:space="0" w:color="auto"/>
                <w:right w:val="none" w:sz="0" w:space="0" w:color="auto"/>
              </w:divBdr>
            </w:div>
            <w:div w:id="457531193">
              <w:marLeft w:val="0"/>
              <w:marRight w:val="0"/>
              <w:marTop w:val="0"/>
              <w:marBottom w:val="0"/>
              <w:divBdr>
                <w:top w:val="none" w:sz="0" w:space="0" w:color="auto"/>
                <w:left w:val="none" w:sz="0" w:space="0" w:color="auto"/>
                <w:bottom w:val="none" w:sz="0" w:space="0" w:color="auto"/>
                <w:right w:val="none" w:sz="0" w:space="0" w:color="auto"/>
              </w:divBdr>
            </w:div>
            <w:div w:id="519854579">
              <w:marLeft w:val="0"/>
              <w:marRight w:val="0"/>
              <w:marTop w:val="0"/>
              <w:marBottom w:val="0"/>
              <w:divBdr>
                <w:top w:val="none" w:sz="0" w:space="0" w:color="auto"/>
                <w:left w:val="none" w:sz="0" w:space="0" w:color="auto"/>
                <w:bottom w:val="none" w:sz="0" w:space="0" w:color="auto"/>
                <w:right w:val="none" w:sz="0" w:space="0" w:color="auto"/>
              </w:divBdr>
            </w:div>
            <w:div w:id="1816289789">
              <w:marLeft w:val="0"/>
              <w:marRight w:val="0"/>
              <w:marTop w:val="0"/>
              <w:marBottom w:val="0"/>
              <w:divBdr>
                <w:top w:val="none" w:sz="0" w:space="0" w:color="auto"/>
                <w:left w:val="none" w:sz="0" w:space="0" w:color="auto"/>
                <w:bottom w:val="none" w:sz="0" w:space="0" w:color="auto"/>
                <w:right w:val="none" w:sz="0" w:space="0" w:color="auto"/>
              </w:divBdr>
            </w:div>
            <w:div w:id="1535465246">
              <w:marLeft w:val="0"/>
              <w:marRight w:val="0"/>
              <w:marTop w:val="0"/>
              <w:marBottom w:val="0"/>
              <w:divBdr>
                <w:top w:val="none" w:sz="0" w:space="0" w:color="auto"/>
                <w:left w:val="none" w:sz="0" w:space="0" w:color="auto"/>
                <w:bottom w:val="none" w:sz="0" w:space="0" w:color="auto"/>
                <w:right w:val="none" w:sz="0" w:space="0" w:color="auto"/>
              </w:divBdr>
            </w:div>
            <w:div w:id="1115056624">
              <w:marLeft w:val="0"/>
              <w:marRight w:val="0"/>
              <w:marTop w:val="0"/>
              <w:marBottom w:val="0"/>
              <w:divBdr>
                <w:top w:val="none" w:sz="0" w:space="0" w:color="auto"/>
                <w:left w:val="none" w:sz="0" w:space="0" w:color="auto"/>
                <w:bottom w:val="none" w:sz="0" w:space="0" w:color="auto"/>
                <w:right w:val="none" w:sz="0" w:space="0" w:color="auto"/>
              </w:divBdr>
            </w:div>
            <w:div w:id="1045450817">
              <w:marLeft w:val="0"/>
              <w:marRight w:val="0"/>
              <w:marTop w:val="0"/>
              <w:marBottom w:val="0"/>
              <w:divBdr>
                <w:top w:val="none" w:sz="0" w:space="0" w:color="auto"/>
                <w:left w:val="none" w:sz="0" w:space="0" w:color="auto"/>
                <w:bottom w:val="none" w:sz="0" w:space="0" w:color="auto"/>
                <w:right w:val="none" w:sz="0" w:space="0" w:color="auto"/>
              </w:divBdr>
            </w:div>
            <w:div w:id="1646230804">
              <w:marLeft w:val="0"/>
              <w:marRight w:val="0"/>
              <w:marTop w:val="0"/>
              <w:marBottom w:val="0"/>
              <w:divBdr>
                <w:top w:val="none" w:sz="0" w:space="0" w:color="auto"/>
                <w:left w:val="none" w:sz="0" w:space="0" w:color="auto"/>
                <w:bottom w:val="none" w:sz="0" w:space="0" w:color="auto"/>
                <w:right w:val="none" w:sz="0" w:space="0" w:color="auto"/>
              </w:divBdr>
            </w:div>
            <w:div w:id="114105664">
              <w:marLeft w:val="0"/>
              <w:marRight w:val="0"/>
              <w:marTop w:val="0"/>
              <w:marBottom w:val="0"/>
              <w:divBdr>
                <w:top w:val="none" w:sz="0" w:space="0" w:color="auto"/>
                <w:left w:val="none" w:sz="0" w:space="0" w:color="auto"/>
                <w:bottom w:val="none" w:sz="0" w:space="0" w:color="auto"/>
                <w:right w:val="none" w:sz="0" w:space="0" w:color="auto"/>
              </w:divBdr>
            </w:div>
            <w:div w:id="691105137">
              <w:marLeft w:val="0"/>
              <w:marRight w:val="0"/>
              <w:marTop w:val="0"/>
              <w:marBottom w:val="0"/>
              <w:divBdr>
                <w:top w:val="none" w:sz="0" w:space="0" w:color="auto"/>
                <w:left w:val="none" w:sz="0" w:space="0" w:color="auto"/>
                <w:bottom w:val="none" w:sz="0" w:space="0" w:color="auto"/>
                <w:right w:val="none" w:sz="0" w:space="0" w:color="auto"/>
              </w:divBdr>
            </w:div>
            <w:div w:id="737436463">
              <w:marLeft w:val="0"/>
              <w:marRight w:val="0"/>
              <w:marTop w:val="0"/>
              <w:marBottom w:val="0"/>
              <w:divBdr>
                <w:top w:val="none" w:sz="0" w:space="0" w:color="auto"/>
                <w:left w:val="none" w:sz="0" w:space="0" w:color="auto"/>
                <w:bottom w:val="none" w:sz="0" w:space="0" w:color="auto"/>
                <w:right w:val="none" w:sz="0" w:space="0" w:color="auto"/>
              </w:divBdr>
            </w:div>
            <w:div w:id="508644727">
              <w:marLeft w:val="0"/>
              <w:marRight w:val="0"/>
              <w:marTop w:val="0"/>
              <w:marBottom w:val="0"/>
              <w:divBdr>
                <w:top w:val="none" w:sz="0" w:space="0" w:color="auto"/>
                <w:left w:val="none" w:sz="0" w:space="0" w:color="auto"/>
                <w:bottom w:val="none" w:sz="0" w:space="0" w:color="auto"/>
                <w:right w:val="none" w:sz="0" w:space="0" w:color="auto"/>
              </w:divBdr>
            </w:div>
            <w:div w:id="2065636611">
              <w:marLeft w:val="0"/>
              <w:marRight w:val="0"/>
              <w:marTop w:val="0"/>
              <w:marBottom w:val="0"/>
              <w:divBdr>
                <w:top w:val="none" w:sz="0" w:space="0" w:color="auto"/>
                <w:left w:val="none" w:sz="0" w:space="0" w:color="auto"/>
                <w:bottom w:val="none" w:sz="0" w:space="0" w:color="auto"/>
                <w:right w:val="none" w:sz="0" w:space="0" w:color="auto"/>
              </w:divBdr>
            </w:div>
            <w:div w:id="266738060">
              <w:marLeft w:val="0"/>
              <w:marRight w:val="0"/>
              <w:marTop w:val="0"/>
              <w:marBottom w:val="0"/>
              <w:divBdr>
                <w:top w:val="none" w:sz="0" w:space="0" w:color="auto"/>
                <w:left w:val="none" w:sz="0" w:space="0" w:color="auto"/>
                <w:bottom w:val="none" w:sz="0" w:space="0" w:color="auto"/>
                <w:right w:val="none" w:sz="0" w:space="0" w:color="auto"/>
              </w:divBdr>
            </w:div>
            <w:div w:id="212161347">
              <w:marLeft w:val="0"/>
              <w:marRight w:val="0"/>
              <w:marTop w:val="0"/>
              <w:marBottom w:val="0"/>
              <w:divBdr>
                <w:top w:val="none" w:sz="0" w:space="0" w:color="auto"/>
                <w:left w:val="none" w:sz="0" w:space="0" w:color="auto"/>
                <w:bottom w:val="none" w:sz="0" w:space="0" w:color="auto"/>
                <w:right w:val="none" w:sz="0" w:space="0" w:color="auto"/>
              </w:divBdr>
            </w:div>
            <w:div w:id="1495754047">
              <w:marLeft w:val="0"/>
              <w:marRight w:val="0"/>
              <w:marTop w:val="0"/>
              <w:marBottom w:val="0"/>
              <w:divBdr>
                <w:top w:val="none" w:sz="0" w:space="0" w:color="auto"/>
                <w:left w:val="none" w:sz="0" w:space="0" w:color="auto"/>
                <w:bottom w:val="none" w:sz="0" w:space="0" w:color="auto"/>
                <w:right w:val="none" w:sz="0" w:space="0" w:color="auto"/>
              </w:divBdr>
            </w:div>
            <w:div w:id="1331299776">
              <w:marLeft w:val="0"/>
              <w:marRight w:val="0"/>
              <w:marTop w:val="0"/>
              <w:marBottom w:val="0"/>
              <w:divBdr>
                <w:top w:val="none" w:sz="0" w:space="0" w:color="auto"/>
                <w:left w:val="none" w:sz="0" w:space="0" w:color="auto"/>
                <w:bottom w:val="none" w:sz="0" w:space="0" w:color="auto"/>
                <w:right w:val="none" w:sz="0" w:space="0" w:color="auto"/>
              </w:divBdr>
            </w:div>
            <w:div w:id="427701555">
              <w:marLeft w:val="0"/>
              <w:marRight w:val="0"/>
              <w:marTop w:val="0"/>
              <w:marBottom w:val="0"/>
              <w:divBdr>
                <w:top w:val="none" w:sz="0" w:space="0" w:color="auto"/>
                <w:left w:val="none" w:sz="0" w:space="0" w:color="auto"/>
                <w:bottom w:val="none" w:sz="0" w:space="0" w:color="auto"/>
                <w:right w:val="none" w:sz="0" w:space="0" w:color="auto"/>
              </w:divBdr>
            </w:div>
            <w:div w:id="260797400">
              <w:marLeft w:val="0"/>
              <w:marRight w:val="0"/>
              <w:marTop w:val="0"/>
              <w:marBottom w:val="0"/>
              <w:divBdr>
                <w:top w:val="none" w:sz="0" w:space="0" w:color="auto"/>
                <w:left w:val="none" w:sz="0" w:space="0" w:color="auto"/>
                <w:bottom w:val="none" w:sz="0" w:space="0" w:color="auto"/>
                <w:right w:val="none" w:sz="0" w:space="0" w:color="auto"/>
              </w:divBdr>
            </w:div>
            <w:div w:id="1595016839">
              <w:marLeft w:val="0"/>
              <w:marRight w:val="0"/>
              <w:marTop w:val="0"/>
              <w:marBottom w:val="0"/>
              <w:divBdr>
                <w:top w:val="none" w:sz="0" w:space="0" w:color="auto"/>
                <w:left w:val="none" w:sz="0" w:space="0" w:color="auto"/>
                <w:bottom w:val="none" w:sz="0" w:space="0" w:color="auto"/>
                <w:right w:val="none" w:sz="0" w:space="0" w:color="auto"/>
              </w:divBdr>
            </w:div>
            <w:div w:id="1686589455">
              <w:marLeft w:val="0"/>
              <w:marRight w:val="0"/>
              <w:marTop w:val="0"/>
              <w:marBottom w:val="0"/>
              <w:divBdr>
                <w:top w:val="none" w:sz="0" w:space="0" w:color="auto"/>
                <w:left w:val="none" w:sz="0" w:space="0" w:color="auto"/>
                <w:bottom w:val="none" w:sz="0" w:space="0" w:color="auto"/>
                <w:right w:val="none" w:sz="0" w:space="0" w:color="auto"/>
              </w:divBdr>
            </w:div>
            <w:div w:id="1656685797">
              <w:marLeft w:val="0"/>
              <w:marRight w:val="0"/>
              <w:marTop w:val="0"/>
              <w:marBottom w:val="0"/>
              <w:divBdr>
                <w:top w:val="none" w:sz="0" w:space="0" w:color="auto"/>
                <w:left w:val="none" w:sz="0" w:space="0" w:color="auto"/>
                <w:bottom w:val="none" w:sz="0" w:space="0" w:color="auto"/>
                <w:right w:val="none" w:sz="0" w:space="0" w:color="auto"/>
              </w:divBdr>
            </w:div>
            <w:div w:id="1234000553">
              <w:marLeft w:val="0"/>
              <w:marRight w:val="0"/>
              <w:marTop w:val="0"/>
              <w:marBottom w:val="0"/>
              <w:divBdr>
                <w:top w:val="none" w:sz="0" w:space="0" w:color="auto"/>
                <w:left w:val="none" w:sz="0" w:space="0" w:color="auto"/>
                <w:bottom w:val="none" w:sz="0" w:space="0" w:color="auto"/>
                <w:right w:val="none" w:sz="0" w:space="0" w:color="auto"/>
              </w:divBdr>
            </w:div>
            <w:div w:id="803347570">
              <w:marLeft w:val="0"/>
              <w:marRight w:val="0"/>
              <w:marTop w:val="0"/>
              <w:marBottom w:val="0"/>
              <w:divBdr>
                <w:top w:val="none" w:sz="0" w:space="0" w:color="auto"/>
                <w:left w:val="none" w:sz="0" w:space="0" w:color="auto"/>
                <w:bottom w:val="none" w:sz="0" w:space="0" w:color="auto"/>
                <w:right w:val="none" w:sz="0" w:space="0" w:color="auto"/>
              </w:divBdr>
            </w:div>
            <w:div w:id="1629385921">
              <w:marLeft w:val="0"/>
              <w:marRight w:val="0"/>
              <w:marTop w:val="0"/>
              <w:marBottom w:val="0"/>
              <w:divBdr>
                <w:top w:val="none" w:sz="0" w:space="0" w:color="auto"/>
                <w:left w:val="none" w:sz="0" w:space="0" w:color="auto"/>
                <w:bottom w:val="none" w:sz="0" w:space="0" w:color="auto"/>
                <w:right w:val="none" w:sz="0" w:space="0" w:color="auto"/>
              </w:divBdr>
            </w:div>
            <w:div w:id="1198084623">
              <w:marLeft w:val="0"/>
              <w:marRight w:val="0"/>
              <w:marTop w:val="0"/>
              <w:marBottom w:val="0"/>
              <w:divBdr>
                <w:top w:val="none" w:sz="0" w:space="0" w:color="auto"/>
                <w:left w:val="none" w:sz="0" w:space="0" w:color="auto"/>
                <w:bottom w:val="none" w:sz="0" w:space="0" w:color="auto"/>
                <w:right w:val="none" w:sz="0" w:space="0" w:color="auto"/>
              </w:divBdr>
            </w:div>
            <w:div w:id="395052792">
              <w:marLeft w:val="0"/>
              <w:marRight w:val="0"/>
              <w:marTop w:val="0"/>
              <w:marBottom w:val="0"/>
              <w:divBdr>
                <w:top w:val="none" w:sz="0" w:space="0" w:color="auto"/>
                <w:left w:val="none" w:sz="0" w:space="0" w:color="auto"/>
                <w:bottom w:val="none" w:sz="0" w:space="0" w:color="auto"/>
                <w:right w:val="none" w:sz="0" w:space="0" w:color="auto"/>
              </w:divBdr>
            </w:div>
            <w:div w:id="1703897866">
              <w:marLeft w:val="0"/>
              <w:marRight w:val="0"/>
              <w:marTop w:val="0"/>
              <w:marBottom w:val="0"/>
              <w:divBdr>
                <w:top w:val="none" w:sz="0" w:space="0" w:color="auto"/>
                <w:left w:val="none" w:sz="0" w:space="0" w:color="auto"/>
                <w:bottom w:val="none" w:sz="0" w:space="0" w:color="auto"/>
                <w:right w:val="none" w:sz="0" w:space="0" w:color="auto"/>
              </w:divBdr>
            </w:div>
            <w:div w:id="404495409">
              <w:marLeft w:val="0"/>
              <w:marRight w:val="0"/>
              <w:marTop w:val="0"/>
              <w:marBottom w:val="0"/>
              <w:divBdr>
                <w:top w:val="none" w:sz="0" w:space="0" w:color="auto"/>
                <w:left w:val="none" w:sz="0" w:space="0" w:color="auto"/>
                <w:bottom w:val="none" w:sz="0" w:space="0" w:color="auto"/>
                <w:right w:val="none" w:sz="0" w:space="0" w:color="auto"/>
              </w:divBdr>
            </w:div>
            <w:div w:id="470948751">
              <w:marLeft w:val="0"/>
              <w:marRight w:val="0"/>
              <w:marTop w:val="0"/>
              <w:marBottom w:val="0"/>
              <w:divBdr>
                <w:top w:val="none" w:sz="0" w:space="0" w:color="auto"/>
                <w:left w:val="none" w:sz="0" w:space="0" w:color="auto"/>
                <w:bottom w:val="none" w:sz="0" w:space="0" w:color="auto"/>
                <w:right w:val="none" w:sz="0" w:space="0" w:color="auto"/>
              </w:divBdr>
            </w:div>
            <w:div w:id="1230725250">
              <w:marLeft w:val="0"/>
              <w:marRight w:val="0"/>
              <w:marTop w:val="0"/>
              <w:marBottom w:val="0"/>
              <w:divBdr>
                <w:top w:val="none" w:sz="0" w:space="0" w:color="auto"/>
                <w:left w:val="none" w:sz="0" w:space="0" w:color="auto"/>
                <w:bottom w:val="none" w:sz="0" w:space="0" w:color="auto"/>
                <w:right w:val="none" w:sz="0" w:space="0" w:color="auto"/>
              </w:divBdr>
            </w:div>
            <w:div w:id="108206519">
              <w:marLeft w:val="0"/>
              <w:marRight w:val="0"/>
              <w:marTop w:val="0"/>
              <w:marBottom w:val="0"/>
              <w:divBdr>
                <w:top w:val="none" w:sz="0" w:space="0" w:color="auto"/>
                <w:left w:val="none" w:sz="0" w:space="0" w:color="auto"/>
                <w:bottom w:val="none" w:sz="0" w:space="0" w:color="auto"/>
                <w:right w:val="none" w:sz="0" w:space="0" w:color="auto"/>
              </w:divBdr>
            </w:div>
            <w:div w:id="592934133">
              <w:marLeft w:val="0"/>
              <w:marRight w:val="0"/>
              <w:marTop w:val="0"/>
              <w:marBottom w:val="0"/>
              <w:divBdr>
                <w:top w:val="none" w:sz="0" w:space="0" w:color="auto"/>
                <w:left w:val="none" w:sz="0" w:space="0" w:color="auto"/>
                <w:bottom w:val="none" w:sz="0" w:space="0" w:color="auto"/>
                <w:right w:val="none" w:sz="0" w:space="0" w:color="auto"/>
              </w:divBdr>
            </w:div>
            <w:div w:id="1941793831">
              <w:marLeft w:val="0"/>
              <w:marRight w:val="0"/>
              <w:marTop w:val="0"/>
              <w:marBottom w:val="0"/>
              <w:divBdr>
                <w:top w:val="none" w:sz="0" w:space="0" w:color="auto"/>
                <w:left w:val="none" w:sz="0" w:space="0" w:color="auto"/>
                <w:bottom w:val="none" w:sz="0" w:space="0" w:color="auto"/>
                <w:right w:val="none" w:sz="0" w:space="0" w:color="auto"/>
              </w:divBdr>
            </w:div>
            <w:div w:id="959066846">
              <w:marLeft w:val="0"/>
              <w:marRight w:val="0"/>
              <w:marTop w:val="0"/>
              <w:marBottom w:val="0"/>
              <w:divBdr>
                <w:top w:val="none" w:sz="0" w:space="0" w:color="auto"/>
                <w:left w:val="none" w:sz="0" w:space="0" w:color="auto"/>
                <w:bottom w:val="none" w:sz="0" w:space="0" w:color="auto"/>
                <w:right w:val="none" w:sz="0" w:space="0" w:color="auto"/>
              </w:divBdr>
            </w:div>
            <w:div w:id="271591847">
              <w:marLeft w:val="0"/>
              <w:marRight w:val="0"/>
              <w:marTop w:val="0"/>
              <w:marBottom w:val="0"/>
              <w:divBdr>
                <w:top w:val="none" w:sz="0" w:space="0" w:color="auto"/>
                <w:left w:val="none" w:sz="0" w:space="0" w:color="auto"/>
                <w:bottom w:val="none" w:sz="0" w:space="0" w:color="auto"/>
                <w:right w:val="none" w:sz="0" w:space="0" w:color="auto"/>
              </w:divBdr>
            </w:div>
            <w:div w:id="284776983">
              <w:marLeft w:val="0"/>
              <w:marRight w:val="0"/>
              <w:marTop w:val="0"/>
              <w:marBottom w:val="0"/>
              <w:divBdr>
                <w:top w:val="none" w:sz="0" w:space="0" w:color="auto"/>
                <w:left w:val="none" w:sz="0" w:space="0" w:color="auto"/>
                <w:bottom w:val="none" w:sz="0" w:space="0" w:color="auto"/>
                <w:right w:val="none" w:sz="0" w:space="0" w:color="auto"/>
              </w:divBdr>
            </w:div>
            <w:div w:id="1304580770">
              <w:marLeft w:val="0"/>
              <w:marRight w:val="0"/>
              <w:marTop w:val="0"/>
              <w:marBottom w:val="0"/>
              <w:divBdr>
                <w:top w:val="none" w:sz="0" w:space="0" w:color="auto"/>
                <w:left w:val="none" w:sz="0" w:space="0" w:color="auto"/>
                <w:bottom w:val="none" w:sz="0" w:space="0" w:color="auto"/>
                <w:right w:val="none" w:sz="0" w:space="0" w:color="auto"/>
              </w:divBdr>
            </w:div>
            <w:div w:id="702218559">
              <w:marLeft w:val="0"/>
              <w:marRight w:val="0"/>
              <w:marTop w:val="0"/>
              <w:marBottom w:val="0"/>
              <w:divBdr>
                <w:top w:val="none" w:sz="0" w:space="0" w:color="auto"/>
                <w:left w:val="none" w:sz="0" w:space="0" w:color="auto"/>
                <w:bottom w:val="none" w:sz="0" w:space="0" w:color="auto"/>
                <w:right w:val="none" w:sz="0" w:space="0" w:color="auto"/>
              </w:divBdr>
            </w:div>
            <w:div w:id="1288314283">
              <w:marLeft w:val="0"/>
              <w:marRight w:val="0"/>
              <w:marTop w:val="0"/>
              <w:marBottom w:val="0"/>
              <w:divBdr>
                <w:top w:val="none" w:sz="0" w:space="0" w:color="auto"/>
                <w:left w:val="none" w:sz="0" w:space="0" w:color="auto"/>
                <w:bottom w:val="none" w:sz="0" w:space="0" w:color="auto"/>
                <w:right w:val="none" w:sz="0" w:space="0" w:color="auto"/>
              </w:divBdr>
            </w:div>
            <w:div w:id="992442146">
              <w:marLeft w:val="0"/>
              <w:marRight w:val="0"/>
              <w:marTop w:val="0"/>
              <w:marBottom w:val="0"/>
              <w:divBdr>
                <w:top w:val="none" w:sz="0" w:space="0" w:color="auto"/>
                <w:left w:val="none" w:sz="0" w:space="0" w:color="auto"/>
                <w:bottom w:val="none" w:sz="0" w:space="0" w:color="auto"/>
                <w:right w:val="none" w:sz="0" w:space="0" w:color="auto"/>
              </w:divBdr>
            </w:div>
            <w:div w:id="184251897">
              <w:marLeft w:val="0"/>
              <w:marRight w:val="0"/>
              <w:marTop w:val="0"/>
              <w:marBottom w:val="0"/>
              <w:divBdr>
                <w:top w:val="none" w:sz="0" w:space="0" w:color="auto"/>
                <w:left w:val="none" w:sz="0" w:space="0" w:color="auto"/>
                <w:bottom w:val="none" w:sz="0" w:space="0" w:color="auto"/>
                <w:right w:val="none" w:sz="0" w:space="0" w:color="auto"/>
              </w:divBdr>
            </w:div>
            <w:div w:id="2131510121">
              <w:marLeft w:val="0"/>
              <w:marRight w:val="0"/>
              <w:marTop w:val="0"/>
              <w:marBottom w:val="0"/>
              <w:divBdr>
                <w:top w:val="none" w:sz="0" w:space="0" w:color="auto"/>
                <w:left w:val="none" w:sz="0" w:space="0" w:color="auto"/>
                <w:bottom w:val="none" w:sz="0" w:space="0" w:color="auto"/>
                <w:right w:val="none" w:sz="0" w:space="0" w:color="auto"/>
              </w:divBdr>
            </w:div>
            <w:div w:id="839470334">
              <w:marLeft w:val="0"/>
              <w:marRight w:val="0"/>
              <w:marTop w:val="0"/>
              <w:marBottom w:val="0"/>
              <w:divBdr>
                <w:top w:val="none" w:sz="0" w:space="0" w:color="auto"/>
                <w:left w:val="none" w:sz="0" w:space="0" w:color="auto"/>
                <w:bottom w:val="none" w:sz="0" w:space="0" w:color="auto"/>
                <w:right w:val="none" w:sz="0" w:space="0" w:color="auto"/>
              </w:divBdr>
            </w:div>
            <w:div w:id="1106272422">
              <w:marLeft w:val="0"/>
              <w:marRight w:val="0"/>
              <w:marTop w:val="0"/>
              <w:marBottom w:val="0"/>
              <w:divBdr>
                <w:top w:val="none" w:sz="0" w:space="0" w:color="auto"/>
                <w:left w:val="none" w:sz="0" w:space="0" w:color="auto"/>
                <w:bottom w:val="none" w:sz="0" w:space="0" w:color="auto"/>
                <w:right w:val="none" w:sz="0" w:space="0" w:color="auto"/>
              </w:divBdr>
            </w:div>
            <w:div w:id="1717584066">
              <w:marLeft w:val="0"/>
              <w:marRight w:val="0"/>
              <w:marTop w:val="0"/>
              <w:marBottom w:val="0"/>
              <w:divBdr>
                <w:top w:val="none" w:sz="0" w:space="0" w:color="auto"/>
                <w:left w:val="none" w:sz="0" w:space="0" w:color="auto"/>
                <w:bottom w:val="none" w:sz="0" w:space="0" w:color="auto"/>
                <w:right w:val="none" w:sz="0" w:space="0" w:color="auto"/>
              </w:divBdr>
            </w:div>
            <w:div w:id="1646469223">
              <w:marLeft w:val="0"/>
              <w:marRight w:val="0"/>
              <w:marTop w:val="0"/>
              <w:marBottom w:val="0"/>
              <w:divBdr>
                <w:top w:val="none" w:sz="0" w:space="0" w:color="auto"/>
                <w:left w:val="none" w:sz="0" w:space="0" w:color="auto"/>
                <w:bottom w:val="none" w:sz="0" w:space="0" w:color="auto"/>
                <w:right w:val="none" w:sz="0" w:space="0" w:color="auto"/>
              </w:divBdr>
            </w:div>
            <w:div w:id="620456549">
              <w:marLeft w:val="0"/>
              <w:marRight w:val="0"/>
              <w:marTop w:val="0"/>
              <w:marBottom w:val="0"/>
              <w:divBdr>
                <w:top w:val="none" w:sz="0" w:space="0" w:color="auto"/>
                <w:left w:val="none" w:sz="0" w:space="0" w:color="auto"/>
                <w:bottom w:val="none" w:sz="0" w:space="0" w:color="auto"/>
                <w:right w:val="none" w:sz="0" w:space="0" w:color="auto"/>
              </w:divBdr>
            </w:div>
            <w:div w:id="1249120980">
              <w:marLeft w:val="0"/>
              <w:marRight w:val="0"/>
              <w:marTop w:val="0"/>
              <w:marBottom w:val="0"/>
              <w:divBdr>
                <w:top w:val="none" w:sz="0" w:space="0" w:color="auto"/>
                <w:left w:val="none" w:sz="0" w:space="0" w:color="auto"/>
                <w:bottom w:val="none" w:sz="0" w:space="0" w:color="auto"/>
                <w:right w:val="none" w:sz="0" w:space="0" w:color="auto"/>
              </w:divBdr>
            </w:div>
            <w:div w:id="1367948363">
              <w:marLeft w:val="0"/>
              <w:marRight w:val="0"/>
              <w:marTop w:val="0"/>
              <w:marBottom w:val="0"/>
              <w:divBdr>
                <w:top w:val="none" w:sz="0" w:space="0" w:color="auto"/>
                <w:left w:val="none" w:sz="0" w:space="0" w:color="auto"/>
                <w:bottom w:val="none" w:sz="0" w:space="0" w:color="auto"/>
                <w:right w:val="none" w:sz="0" w:space="0" w:color="auto"/>
              </w:divBdr>
            </w:div>
            <w:div w:id="842279190">
              <w:marLeft w:val="0"/>
              <w:marRight w:val="0"/>
              <w:marTop w:val="0"/>
              <w:marBottom w:val="0"/>
              <w:divBdr>
                <w:top w:val="none" w:sz="0" w:space="0" w:color="auto"/>
                <w:left w:val="none" w:sz="0" w:space="0" w:color="auto"/>
                <w:bottom w:val="none" w:sz="0" w:space="0" w:color="auto"/>
                <w:right w:val="none" w:sz="0" w:space="0" w:color="auto"/>
              </w:divBdr>
            </w:div>
            <w:div w:id="1396928540">
              <w:marLeft w:val="0"/>
              <w:marRight w:val="0"/>
              <w:marTop w:val="0"/>
              <w:marBottom w:val="0"/>
              <w:divBdr>
                <w:top w:val="none" w:sz="0" w:space="0" w:color="auto"/>
                <w:left w:val="none" w:sz="0" w:space="0" w:color="auto"/>
                <w:bottom w:val="none" w:sz="0" w:space="0" w:color="auto"/>
                <w:right w:val="none" w:sz="0" w:space="0" w:color="auto"/>
              </w:divBdr>
            </w:div>
            <w:div w:id="189294644">
              <w:marLeft w:val="0"/>
              <w:marRight w:val="0"/>
              <w:marTop w:val="0"/>
              <w:marBottom w:val="0"/>
              <w:divBdr>
                <w:top w:val="none" w:sz="0" w:space="0" w:color="auto"/>
                <w:left w:val="none" w:sz="0" w:space="0" w:color="auto"/>
                <w:bottom w:val="none" w:sz="0" w:space="0" w:color="auto"/>
                <w:right w:val="none" w:sz="0" w:space="0" w:color="auto"/>
              </w:divBdr>
            </w:div>
            <w:div w:id="980690551">
              <w:marLeft w:val="0"/>
              <w:marRight w:val="0"/>
              <w:marTop w:val="0"/>
              <w:marBottom w:val="0"/>
              <w:divBdr>
                <w:top w:val="none" w:sz="0" w:space="0" w:color="auto"/>
                <w:left w:val="none" w:sz="0" w:space="0" w:color="auto"/>
                <w:bottom w:val="none" w:sz="0" w:space="0" w:color="auto"/>
                <w:right w:val="none" w:sz="0" w:space="0" w:color="auto"/>
              </w:divBdr>
            </w:div>
            <w:div w:id="1094936754">
              <w:marLeft w:val="0"/>
              <w:marRight w:val="0"/>
              <w:marTop w:val="0"/>
              <w:marBottom w:val="0"/>
              <w:divBdr>
                <w:top w:val="none" w:sz="0" w:space="0" w:color="auto"/>
                <w:left w:val="none" w:sz="0" w:space="0" w:color="auto"/>
                <w:bottom w:val="none" w:sz="0" w:space="0" w:color="auto"/>
                <w:right w:val="none" w:sz="0" w:space="0" w:color="auto"/>
              </w:divBdr>
            </w:div>
            <w:div w:id="636885361">
              <w:marLeft w:val="0"/>
              <w:marRight w:val="0"/>
              <w:marTop w:val="0"/>
              <w:marBottom w:val="0"/>
              <w:divBdr>
                <w:top w:val="none" w:sz="0" w:space="0" w:color="auto"/>
                <w:left w:val="none" w:sz="0" w:space="0" w:color="auto"/>
                <w:bottom w:val="none" w:sz="0" w:space="0" w:color="auto"/>
                <w:right w:val="none" w:sz="0" w:space="0" w:color="auto"/>
              </w:divBdr>
            </w:div>
            <w:div w:id="60956113">
              <w:marLeft w:val="0"/>
              <w:marRight w:val="0"/>
              <w:marTop w:val="0"/>
              <w:marBottom w:val="0"/>
              <w:divBdr>
                <w:top w:val="none" w:sz="0" w:space="0" w:color="auto"/>
                <w:left w:val="none" w:sz="0" w:space="0" w:color="auto"/>
                <w:bottom w:val="none" w:sz="0" w:space="0" w:color="auto"/>
                <w:right w:val="none" w:sz="0" w:space="0" w:color="auto"/>
              </w:divBdr>
            </w:div>
            <w:div w:id="1513453100">
              <w:marLeft w:val="0"/>
              <w:marRight w:val="0"/>
              <w:marTop w:val="0"/>
              <w:marBottom w:val="0"/>
              <w:divBdr>
                <w:top w:val="none" w:sz="0" w:space="0" w:color="auto"/>
                <w:left w:val="none" w:sz="0" w:space="0" w:color="auto"/>
                <w:bottom w:val="none" w:sz="0" w:space="0" w:color="auto"/>
                <w:right w:val="none" w:sz="0" w:space="0" w:color="auto"/>
              </w:divBdr>
            </w:div>
            <w:div w:id="334110337">
              <w:marLeft w:val="0"/>
              <w:marRight w:val="0"/>
              <w:marTop w:val="0"/>
              <w:marBottom w:val="0"/>
              <w:divBdr>
                <w:top w:val="none" w:sz="0" w:space="0" w:color="auto"/>
                <w:left w:val="none" w:sz="0" w:space="0" w:color="auto"/>
                <w:bottom w:val="none" w:sz="0" w:space="0" w:color="auto"/>
                <w:right w:val="none" w:sz="0" w:space="0" w:color="auto"/>
              </w:divBdr>
            </w:div>
            <w:div w:id="1225726463">
              <w:marLeft w:val="0"/>
              <w:marRight w:val="0"/>
              <w:marTop w:val="0"/>
              <w:marBottom w:val="0"/>
              <w:divBdr>
                <w:top w:val="none" w:sz="0" w:space="0" w:color="auto"/>
                <w:left w:val="none" w:sz="0" w:space="0" w:color="auto"/>
                <w:bottom w:val="none" w:sz="0" w:space="0" w:color="auto"/>
                <w:right w:val="none" w:sz="0" w:space="0" w:color="auto"/>
              </w:divBdr>
            </w:div>
            <w:div w:id="1308781453">
              <w:marLeft w:val="0"/>
              <w:marRight w:val="0"/>
              <w:marTop w:val="0"/>
              <w:marBottom w:val="0"/>
              <w:divBdr>
                <w:top w:val="none" w:sz="0" w:space="0" w:color="auto"/>
                <w:left w:val="none" w:sz="0" w:space="0" w:color="auto"/>
                <w:bottom w:val="none" w:sz="0" w:space="0" w:color="auto"/>
                <w:right w:val="none" w:sz="0" w:space="0" w:color="auto"/>
              </w:divBdr>
            </w:div>
            <w:div w:id="629287759">
              <w:marLeft w:val="0"/>
              <w:marRight w:val="0"/>
              <w:marTop w:val="0"/>
              <w:marBottom w:val="0"/>
              <w:divBdr>
                <w:top w:val="none" w:sz="0" w:space="0" w:color="auto"/>
                <w:left w:val="none" w:sz="0" w:space="0" w:color="auto"/>
                <w:bottom w:val="none" w:sz="0" w:space="0" w:color="auto"/>
                <w:right w:val="none" w:sz="0" w:space="0" w:color="auto"/>
              </w:divBdr>
            </w:div>
            <w:div w:id="2112892957">
              <w:marLeft w:val="0"/>
              <w:marRight w:val="0"/>
              <w:marTop w:val="0"/>
              <w:marBottom w:val="0"/>
              <w:divBdr>
                <w:top w:val="none" w:sz="0" w:space="0" w:color="auto"/>
                <w:left w:val="none" w:sz="0" w:space="0" w:color="auto"/>
                <w:bottom w:val="none" w:sz="0" w:space="0" w:color="auto"/>
                <w:right w:val="none" w:sz="0" w:space="0" w:color="auto"/>
              </w:divBdr>
            </w:div>
            <w:div w:id="1511409603">
              <w:marLeft w:val="0"/>
              <w:marRight w:val="0"/>
              <w:marTop w:val="0"/>
              <w:marBottom w:val="0"/>
              <w:divBdr>
                <w:top w:val="none" w:sz="0" w:space="0" w:color="auto"/>
                <w:left w:val="none" w:sz="0" w:space="0" w:color="auto"/>
                <w:bottom w:val="none" w:sz="0" w:space="0" w:color="auto"/>
                <w:right w:val="none" w:sz="0" w:space="0" w:color="auto"/>
              </w:divBdr>
            </w:div>
            <w:div w:id="442068593">
              <w:marLeft w:val="0"/>
              <w:marRight w:val="0"/>
              <w:marTop w:val="0"/>
              <w:marBottom w:val="0"/>
              <w:divBdr>
                <w:top w:val="none" w:sz="0" w:space="0" w:color="auto"/>
                <w:left w:val="none" w:sz="0" w:space="0" w:color="auto"/>
                <w:bottom w:val="none" w:sz="0" w:space="0" w:color="auto"/>
                <w:right w:val="none" w:sz="0" w:space="0" w:color="auto"/>
              </w:divBdr>
            </w:div>
            <w:div w:id="2115590917">
              <w:marLeft w:val="0"/>
              <w:marRight w:val="0"/>
              <w:marTop w:val="0"/>
              <w:marBottom w:val="0"/>
              <w:divBdr>
                <w:top w:val="none" w:sz="0" w:space="0" w:color="auto"/>
                <w:left w:val="none" w:sz="0" w:space="0" w:color="auto"/>
                <w:bottom w:val="none" w:sz="0" w:space="0" w:color="auto"/>
                <w:right w:val="none" w:sz="0" w:space="0" w:color="auto"/>
              </w:divBdr>
            </w:div>
            <w:div w:id="46539288">
              <w:marLeft w:val="0"/>
              <w:marRight w:val="0"/>
              <w:marTop w:val="0"/>
              <w:marBottom w:val="0"/>
              <w:divBdr>
                <w:top w:val="none" w:sz="0" w:space="0" w:color="auto"/>
                <w:left w:val="none" w:sz="0" w:space="0" w:color="auto"/>
                <w:bottom w:val="none" w:sz="0" w:space="0" w:color="auto"/>
                <w:right w:val="none" w:sz="0" w:space="0" w:color="auto"/>
              </w:divBdr>
            </w:div>
            <w:div w:id="2009670570">
              <w:marLeft w:val="0"/>
              <w:marRight w:val="0"/>
              <w:marTop w:val="0"/>
              <w:marBottom w:val="0"/>
              <w:divBdr>
                <w:top w:val="none" w:sz="0" w:space="0" w:color="auto"/>
                <w:left w:val="none" w:sz="0" w:space="0" w:color="auto"/>
                <w:bottom w:val="none" w:sz="0" w:space="0" w:color="auto"/>
                <w:right w:val="none" w:sz="0" w:space="0" w:color="auto"/>
              </w:divBdr>
            </w:div>
            <w:div w:id="955257378">
              <w:marLeft w:val="0"/>
              <w:marRight w:val="0"/>
              <w:marTop w:val="0"/>
              <w:marBottom w:val="0"/>
              <w:divBdr>
                <w:top w:val="none" w:sz="0" w:space="0" w:color="auto"/>
                <w:left w:val="none" w:sz="0" w:space="0" w:color="auto"/>
                <w:bottom w:val="none" w:sz="0" w:space="0" w:color="auto"/>
                <w:right w:val="none" w:sz="0" w:space="0" w:color="auto"/>
              </w:divBdr>
            </w:div>
            <w:div w:id="934478381">
              <w:marLeft w:val="0"/>
              <w:marRight w:val="0"/>
              <w:marTop w:val="0"/>
              <w:marBottom w:val="0"/>
              <w:divBdr>
                <w:top w:val="none" w:sz="0" w:space="0" w:color="auto"/>
                <w:left w:val="none" w:sz="0" w:space="0" w:color="auto"/>
                <w:bottom w:val="none" w:sz="0" w:space="0" w:color="auto"/>
                <w:right w:val="none" w:sz="0" w:space="0" w:color="auto"/>
              </w:divBdr>
            </w:div>
            <w:div w:id="284847721">
              <w:marLeft w:val="0"/>
              <w:marRight w:val="0"/>
              <w:marTop w:val="0"/>
              <w:marBottom w:val="0"/>
              <w:divBdr>
                <w:top w:val="none" w:sz="0" w:space="0" w:color="auto"/>
                <w:left w:val="none" w:sz="0" w:space="0" w:color="auto"/>
                <w:bottom w:val="none" w:sz="0" w:space="0" w:color="auto"/>
                <w:right w:val="none" w:sz="0" w:space="0" w:color="auto"/>
              </w:divBdr>
            </w:div>
            <w:div w:id="1562673003">
              <w:marLeft w:val="0"/>
              <w:marRight w:val="0"/>
              <w:marTop w:val="0"/>
              <w:marBottom w:val="0"/>
              <w:divBdr>
                <w:top w:val="none" w:sz="0" w:space="0" w:color="auto"/>
                <w:left w:val="none" w:sz="0" w:space="0" w:color="auto"/>
                <w:bottom w:val="none" w:sz="0" w:space="0" w:color="auto"/>
                <w:right w:val="none" w:sz="0" w:space="0" w:color="auto"/>
              </w:divBdr>
            </w:div>
            <w:div w:id="1372026569">
              <w:marLeft w:val="0"/>
              <w:marRight w:val="0"/>
              <w:marTop w:val="0"/>
              <w:marBottom w:val="0"/>
              <w:divBdr>
                <w:top w:val="none" w:sz="0" w:space="0" w:color="auto"/>
                <w:left w:val="none" w:sz="0" w:space="0" w:color="auto"/>
                <w:bottom w:val="none" w:sz="0" w:space="0" w:color="auto"/>
                <w:right w:val="none" w:sz="0" w:space="0" w:color="auto"/>
              </w:divBdr>
            </w:div>
            <w:div w:id="994455560">
              <w:marLeft w:val="0"/>
              <w:marRight w:val="0"/>
              <w:marTop w:val="0"/>
              <w:marBottom w:val="0"/>
              <w:divBdr>
                <w:top w:val="none" w:sz="0" w:space="0" w:color="auto"/>
                <w:left w:val="none" w:sz="0" w:space="0" w:color="auto"/>
                <w:bottom w:val="none" w:sz="0" w:space="0" w:color="auto"/>
                <w:right w:val="none" w:sz="0" w:space="0" w:color="auto"/>
              </w:divBdr>
            </w:div>
            <w:div w:id="874852540">
              <w:marLeft w:val="0"/>
              <w:marRight w:val="0"/>
              <w:marTop w:val="0"/>
              <w:marBottom w:val="0"/>
              <w:divBdr>
                <w:top w:val="none" w:sz="0" w:space="0" w:color="auto"/>
                <w:left w:val="none" w:sz="0" w:space="0" w:color="auto"/>
                <w:bottom w:val="none" w:sz="0" w:space="0" w:color="auto"/>
                <w:right w:val="none" w:sz="0" w:space="0" w:color="auto"/>
              </w:divBdr>
            </w:div>
            <w:div w:id="74680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932274">
      <w:bodyDiv w:val="1"/>
      <w:marLeft w:val="0"/>
      <w:marRight w:val="0"/>
      <w:marTop w:val="0"/>
      <w:marBottom w:val="0"/>
      <w:divBdr>
        <w:top w:val="none" w:sz="0" w:space="0" w:color="auto"/>
        <w:left w:val="none" w:sz="0" w:space="0" w:color="auto"/>
        <w:bottom w:val="none" w:sz="0" w:space="0" w:color="auto"/>
        <w:right w:val="none" w:sz="0" w:space="0" w:color="auto"/>
      </w:divBdr>
    </w:div>
    <w:div w:id="1966498904">
      <w:bodyDiv w:val="1"/>
      <w:marLeft w:val="0"/>
      <w:marRight w:val="0"/>
      <w:marTop w:val="0"/>
      <w:marBottom w:val="0"/>
      <w:divBdr>
        <w:top w:val="none" w:sz="0" w:space="0" w:color="auto"/>
        <w:left w:val="none" w:sz="0" w:space="0" w:color="auto"/>
        <w:bottom w:val="none" w:sz="0" w:space="0" w:color="auto"/>
        <w:right w:val="none" w:sz="0" w:space="0" w:color="auto"/>
      </w:divBdr>
    </w:div>
    <w:div w:id="1999072113">
      <w:bodyDiv w:val="1"/>
      <w:marLeft w:val="0"/>
      <w:marRight w:val="0"/>
      <w:marTop w:val="0"/>
      <w:marBottom w:val="0"/>
      <w:divBdr>
        <w:top w:val="none" w:sz="0" w:space="0" w:color="auto"/>
        <w:left w:val="none" w:sz="0" w:space="0" w:color="auto"/>
        <w:bottom w:val="none" w:sz="0" w:space="0" w:color="auto"/>
        <w:right w:val="none" w:sz="0" w:space="0" w:color="auto"/>
      </w:divBdr>
      <w:divsChild>
        <w:div w:id="1816755005">
          <w:marLeft w:val="0"/>
          <w:marRight w:val="0"/>
          <w:marTop w:val="0"/>
          <w:marBottom w:val="0"/>
          <w:divBdr>
            <w:top w:val="none" w:sz="0" w:space="0" w:color="auto"/>
            <w:left w:val="none" w:sz="0" w:space="0" w:color="auto"/>
            <w:bottom w:val="none" w:sz="0" w:space="0" w:color="auto"/>
            <w:right w:val="none" w:sz="0" w:space="0" w:color="auto"/>
          </w:divBdr>
          <w:divsChild>
            <w:div w:id="1708682068">
              <w:marLeft w:val="0"/>
              <w:marRight w:val="0"/>
              <w:marTop w:val="0"/>
              <w:marBottom w:val="0"/>
              <w:divBdr>
                <w:top w:val="none" w:sz="0" w:space="0" w:color="auto"/>
                <w:left w:val="none" w:sz="0" w:space="0" w:color="auto"/>
                <w:bottom w:val="none" w:sz="0" w:space="0" w:color="auto"/>
                <w:right w:val="none" w:sz="0" w:space="0" w:color="auto"/>
              </w:divBdr>
            </w:div>
            <w:div w:id="174541381">
              <w:marLeft w:val="0"/>
              <w:marRight w:val="0"/>
              <w:marTop w:val="0"/>
              <w:marBottom w:val="0"/>
              <w:divBdr>
                <w:top w:val="none" w:sz="0" w:space="0" w:color="auto"/>
                <w:left w:val="none" w:sz="0" w:space="0" w:color="auto"/>
                <w:bottom w:val="none" w:sz="0" w:space="0" w:color="auto"/>
                <w:right w:val="none" w:sz="0" w:space="0" w:color="auto"/>
              </w:divBdr>
            </w:div>
            <w:div w:id="1342388275">
              <w:marLeft w:val="0"/>
              <w:marRight w:val="0"/>
              <w:marTop w:val="0"/>
              <w:marBottom w:val="0"/>
              <w:divBdr>
                <w:top w:val="none" w:sz="0" w:space="0" w:color="auto"/>
                <w:left w:val="none" w:sz="0" w:space="0" w:color="auto"/>
                <w:bottom w:val="none" w:sz="0" w:space="0" w:color="auto"/>
                <w:right w:val="none" w:sz="0" w:space="0" w:color="auto"/>
              </w:divBdr>
            </w:div>
            <w:div w:id="129518234">
              <w:marLeft w:val="0"/>
              <w:marRight w:val="0"/>
              <w:marTop w:val="0"/>
              <w:marBottom w:val="0"/>
              <w:divBdr>
                <w:top w:val="none" w:sz="0" w:space="0" w:color="auto"/>
                <w:left w:val="none" w:sz="0" w:space="0" w:color="auto"/>
                <w:bottom w:val="none" w:sz="0" w:space="0" w:color="auto"/>
                <w:right w:val="none" w:sz="0" w:space="0" w:color="auto"/>
              </w:divBdr>
            </w:div>
            <w:div w:id="434591880">
              <w:marLeft w:val="0"/>
              <w:marRight w:val="0"/>
              <w:marTop w:val="0"/>
              <w:marBottom w:val="0"/>
              <w:divBdr>
                <w:top w:val="none" w:sz="0" w:space="0" w:color="auto"/>
                <w:left w:val="none" w:sz="0" w:space="0" w:color="auto"/>
                <w:bottom w:val="none" w:sz="0" w:space="0" w:color="auto"/>
                <w:right w:val="none" w:sz="0" w:space="0" w:color="auto"/>
              </w:divBdr>
            </w:div>
            <w:div w:id="123813737">
              <w:marLeft w:val="0"/>
              <w:marRight w:val="0"/>
              <w:marTop w:val="0"/>
              <w:marBottom w:val="0"/>
              <w:divBdr>
                <w:top w:val="none" w:sz="0" w:space="0" w:color="auto"/>
                <w:left w:val="none" w:sz="0" w:space="0" w:color="auto"/>
                <w:bottom w:val="none" w:sz="0" w:space="0" w:color="auto"/>
                <w:right w:val="none" w:sz="0" w:space="0" w:color="auto"/>
              </w:divBdr>
            </w:div>
            <w:div w:id="681126995">
              <w:marLeft w:val="0"/>
              <w:marRight w:val="0"/>
              <w:marTop w:val="0"/>
              <w:marBottom w:val="0"/>
              <w:divBdr>
                <w:top w:val="none" w:sz="0" w:space="0" w:color="auto"/>
                <w:left w:val="none" w:sz="0" w:space="0" w:color="auto"/>
                <w:bottom w:val="none" w:sz="0" w:space="0" w:color="auto"/>
                <w:right w:val="none" w:sz="0" w:space="0" w:color="auto"/>
              </w:divBdr>
            </w:div>
            <w:div w:id="185825047">
              <w:marLeft w:val="0"/>
              <w:marRight w:val="0"/>
              <w:marTop w:val="0"/>
              <w:marBottom w:val="0"/>
              <w:divBdr>
                <w:top w:val="none" w:sz="0" w:space="0" w:color="auto"/>
                <w:left w:val="none" w:sz="0" w:space="0" w:color="auto"/>
                <w:bottom w:val="none" w:sz="0" w:space="0" w:color="auto"/>
                <w:right w:val="none" w:sz="0" w:space="0" w:color="auto"/>
              </w:divBdr>
            </w:div>
            <w:div w:id="1755513709">
              <w:marLeft w:val="0"/>
              <w:marRight w:val="0"/>
              <w:marTop w:val="0"/>
              <w:marBottom w:val="0"/>
              <w:divBdr>
                <w:top w:val="none" w:sz="0" w:space="0" w:color="auto"/>
                <w:left w:val="none" w:sz="0" w:space="0" w:color="auto"/>
                <w:bottom w:val="none" w:sz="0" w:space="0" w:color="auto"/>
                <w:right w:val="none" w:sz="0" w:space="0" w:color="auto"/>
              </w:divBdr>
            </w:div>
            <w:div w:id="2114470248">
              <w:marLeft w:val="0"/>
              <w:marRight w:val="0"/>
              <w:marTop w:val="0"/>
              <w:marBottom w:val="0"/>
              <w:divBdr>
                <w:top w:val="none" w:sz="0" w:space="0" w:color="auto"/>
                <w:left w:val="none" w:sz="0" w:space="0" w:color="auto"/>
                <w:bottom w:val="none" w:sz="0" w:space="0" w:color="auto"/>
                <w:right w:val="none" w:sz="0" w:space="0" w:color="auto"/>
              </w:divBdr>
            </w:div>
            <w:div w:id="1365978509">
              <w:marLeft w:val="0"/>
              <w:marRight w:val="0"/>
              <w:marTop w:val="0"/>
              <w:marBottom w:val="0"/>
              <w:divBdr>
                <w:top w:val="none" w:sz="0" w:space="0" w:color="auto"/>
                <w:left w:val="none" w:sz="0" w:space="0" w:color="auto"/>
                <w:bottom w:val="none" w:sz="0" w:space="0" w:color="auto"/>
                <w:right w:val="none" w:sz="0" w:space="0" w:color="auto"/>
              </w:divBdr>
            </w:div>
            <w:div w:id="106630223">
              <w:marLeft w:val="0"/>
              <w:marRight w:val="0"/>
              <w:marTop w:val="0"/>
              <w:marBottom w:val="0"/>
              <w:divBdr>
                <w:top w:val="none" w:sz="0" w:space="0" w:color="auto"/>
                <w:left w:val="none" w:sz="0" w:space="0" w:color="auto"/>
                <w:bottom w:val="none" w:sz="0" w:space="0" w:color="auto"/>
                <w:right w:val="none" w:sz="0" w:space="0" w:color="auto"/>
              </w:divBdr>
            </w:div>
            <w:div w:id="815531368">
              <w:marLeft w:val="0"/>
              <w:marRight w:val="0"/>
              <w:marTop w:val="0"/>
              <w:marBottom w:val="0"/>
              <w:divBdr>
                <w:top w:val="none" w:sz="0" w:space="0" w:color="auto"/>
                <w:left w:val="none" w:sz="0" w:space="0" w:color="auto"/>
                <w:bottom w:val="none" w:sz="0" w:space="0" w:color="auto"/>
                <w:right w:val="none" w:sz="0" w:space="0" w:color="auto"/>
              </w:divBdr>
            </w:div>
            <w:div w:id="1941570293">
              <w:marLeft w:val="0"/>
              <w:marRight w:val="0"/>
              <w:marTop w:val="0"/>
              <w:marBottom w:val="0"/>
              <w:divBdr>
                <w:top w:val="none" w:sz="0" w:space="0" w:color="auto"/>
                <w:left w:val="none" w:sz="0" w:space="0" w:color="auto"/>
                <w:bottom w:val="none" w:sz="0" w:space="0" w:color="auto"/>
                <w:right w:val="none" w:sz="0" w:space="0" w:color="auto"/>
              </w:divBdr>
            </w:div>
            <w:div w:id="1862163639">
              <w:marLeft w:val="0"/>
              <w:marRight w:val="0"/>
              <w:marTop w:val="0"/>
              <w:marBottom w:val="0"/>
              <w:divBdr>
                <w:top w:val="none" w:sz="0" w:space="0" w:color="auto"/>
                <w:left w:val="none" w:sz="0" w:space="0" w:color="auto"/>
                <w:bottom w:val="none" w:sz="0" w:space="0" w:color="auto"/>
                <w:right w:val="none" w:sz="0" w:space="0" w:color="auto"/>
              </w:divBdr>
            </w:div>
            <w:div w:id="1839149188">
              <w:marLeft w:val="0"/>
              <w:marRight w:val="0"/>
              <w:marTop w:val="0"/>
              <w:marBottom w:val="0"/>
              <w:divBdr>
                <w:top w:val="none" w:sz="0" w:space="0" w:color="auto"/>
                <w:left w:val="none" w:sz="0" w:space="0" w:color="auto"/>
                <w:bottom w:val="none" w:sz="0" w:space="0" w:color="auto"/>
                <w:right w:val="none" w:sz="0" w:space="0" w:color="auto"/>
              </w:divBdr>
            </w:div>
            <w:div w:id="1368410543">
              <w:marLeft w:val="0"/>
              <w:marRight w:val="0"/>
              <w:marTop w:val="0"/>
              <w:marBottom w:val="0"/>
              <w:divBdr>
                <w:top w:val="none" w:sz="0" w:space="0" w:color="auto"/>
                <w:left w:val="none" w:sz="0" w:space="0" w:color="auto"/>
                <w:bottom w:val="none" w:sz="0" w:space="0" w:color="auto"/>
                <w:right w:val="none" w:sz="0" w:space="0" w:color="auto"/>
              </w:divBdr>
            </w:div>
            <w:div w:id="1481843159">
              <w:marLeft w:val="0"/>
              <w:marRight w:val="0"/>
              <w:marTop w:val="0"/>
              <w:marBottom w:val="0"/>
              <w:divBdr>
                <w:top w:val="none" w:sz="0" w:space="0" w:color="auto"/>
                <w:left w:val="none" w:sz="0" w:space="0" w:color="auto"/>
                <w:bottom w:val="none" w:sz="0" w:space="0" w:color="auto"/>
                <w:right w:val="none" w:sz="0" w:space="0" w:color="auto"/>
              </w:divBdr>
            </w:div>
            <w:div w:id="1499806871">
              <w:marLeft w:val="0"/>
              <w:marRight w:val="0"/>
              <w:marTop w:val="0"/>
              <w:marBottom w:val="0"/>
              <w:divBdr>
                <w:top w:val="none" w:sz="0" w:space="0" w:color="auto"/>
                <w:left w:val="none" w:sz="0" w:space="0" w:color="auto"/>
                <w:bottom w:val="none" w:sz="0" w:space="0" w:color="auto"/>
                <w:right w:val="none" w:sz="0" w:space="0" w:color="auto"/>
              </w:divBdr>
            </w:div>
            <w:div w:id="2119980002">
              <w:marLeft w:val="0"/>
              <w:marRight w:val="0"/>
              <w:marTop w:val="0"/>
              <w:marBottom w:val="0"/>
              <w:divBdr>
                <w:top w:val="none" w:sz="0" w:space="0" w:color="auto"/>
                <w:left w:val="none" w:sz="0" w:space="0" w:color="auto"/>
                <w:bottom w:val="none" w:sz="0" w:space="0" w:color="auto"/>
                <w:right w:val="none" w:sz="0" w:space="0" w:color="auto"/>
              </w:divBdr>
            </w:div>
            <w:div w:id="431515978">
              <w:marLeft w:val="0"/>
              <w:marRight w:val="0"/>
              <w:marTop w:val="0"/>
              <w:marBottom w:val="0"/>
              <w:divBdr>
                <w:top w:val="none" w:sz="0" w:space="0" w:color="auto"/>
                <w:left w:val="none" w:sz="0" w:space="0" w:color="auto"/>
                <w:bottom w:val="none" w:sz="0" w:space="0" w:color="auto"/>
                <w:right w:val="none" w:sz="0" w:space="0" w:color="auto"/>
              </w:divBdr>
            </w:div>
            <w:div w:id="1522695320">
              <w:marLeft w:val="0"/>
              <w:marRight w:val="0"/>
              <w:marTop w:val="0"/>
              <w:marBottom w:val="0"/>
              <w:divBdr>
                <w:top w:val="none" w:sz="0" w:space="0" w:color="auto"/>
                <w:left w:val="none" w:sz="0" w:space="0" w:color="auto"/>
                <w:bottom w:val="none" w:sz="0" w:space="0" w:color="auto"/>
                <w:right w:val="none" w:sz="0" w:space="0" w:color="auto"/>
              </w:divBdr>
            </w:div>
            <w:div w:id="220991771">
              <w:marLeft w:val="0"/>
              <w:marRight w:val="0"/>
              <w:marTop w:val="0"/>
              <w:marBottom w:val="0"/>
              <w:divBdr>
                <w:top w:val="none" w:sz="0" w:space="0" w:color="auto"/>
                <w:left w:val="none" w:sz="0" w:space="0" w:color="auto"/>
                <w:bottom w:val="none" w:sz="0" w:space="0" w:color="auto"/>
                <w:right w:val="none" w:sz="0" w:space="0" w:color="auto"/>
              </w:divBdr>
            </w:div>
            <w:div w:id="1147165863">
              <w:marLeft w:val="0"/>
              <w:marRight w:val="0"/>
              <w:marTop w:val="0"/>
              <w:marBottom w:val="0"/>
              <w:divBdr>
                <w:top w:val="none" w:sz="0" w:space="0" w:color="auto"/>
                <w:left w:val="none" w:sz="0" w:space="0" w:color="auto"/>
                <w:bottom w:val="none" w:sz="0" w:space="0" w:color="auto"/>
                <w:right w:val="none" w:sz="0" w:space="0" w:color="auto"/>
              </w:divBdr>
            </w:div>
            <w:div w:id="655496889">
              <w:marLeft w:val="0"/>
              <w:marRight w:val="0"/>
              <w:marTop w:val="0"/>
              <w:marBottom w:val="0"/>
              <w:divBdr>
                <w:top w:val="none" w:sz="0" w:space="0" w:color="auto"/>
                <w:left w:val="none" w:sz="0" w:space="0" w:color="auto"/>
                <w:bottom w:val="none" w:sz="0" w:space="0" w:color="auto"/>
                <w:right w:val="none" w:sz="0" w:space="0" w:color="auto"/>
              </w:divBdr>
            </w:div>
            <w:div w:id="1008411653">
              <w:marLeft w:val="0"/>
              <w:marRight w:val="0"/>
              <w:marTop w:val="0"/>
              <w:marBottom w:val="0"/>
              <w:divBdr>
                <w:top w:val="none" w:sz="0" w:space="0" w:color="auto"/>
                <w:left w:val="none" w:sz="0" w:space="0" w:color="auto"/>
                <w:bottom w:val="none" w:sz="0" w:space="0" w:color="auto"/>
                <w:right w:val="none" w:sz="0" w:space="0" w:color="auto"/>
              </w:divBdr>
            </w:div>
            <w:div w:id="1953631360">
              <w:marLeft w:val="0"/>
              <w:marRight w:val="0"/>
              <w:marTop w:val="0"/>
              <w:marBottom w:val="0"/>
              <w:divBdr>
                <w:top w:val="none" w:sz="0" w:space="0" w:color="auto"/>
                <w:left w:val="none" w:sz="0" w:space="0" w:color="auto"/>
                <w:bottom w:val="none" w:sz="0" w:space="0" w:color="auto"/>
                <w:right w:val="none" w:sz="0" w:space="0" w:color="auto"/>
              </w:divBdr>
            </w:div>
            <w:div w:id="466171180">
              <w:marLeft w:val="0"/>
              <w:marRight w:val="0"/>
              <w:marTop w:val="0"/>
              <w:marBottom w:val="0"/>
              <w:divBdr>
                <w:top w:val="none" w:sz="0" w:space="0" w:color="auto"/>
                <w:left w:val="none" w:sz="0" w:space="0" w:color="auto"/>
                <w:bottom w:val="none" w:sz="0" w:space="0" w:color="auto"/>
                <w:right w:val="none" w:sz="0" w:space="0" w:color="auto"/>
              </w:divBdr>
            </w:div>
            <w:div w:id="1700203473">
              <w:marLeft w:val="0"/>
              <w:marRight w:val="0"/>
              <w:marTop w:val="0"/>
              <w:marBottom w:val="0"/>
              <w:divBdr>
                <w:top w:val="none" w:sz="0" w:space="0" w:color="auto"/>
                <w:left w:val="none" w:sz="0" w:space="0" w:color="auto"/>
                <w:bottom w:val="none" w:sz="0" w:space="0" w:color="auto"/>
                <w:right w:val="none" w:sz="0" w:space="0" w:color="auto"/>
              </w:divBdr>
            </w:div>
            <w:div w:id="1245601240">
              <w:marLeft w:val="0"/>
              <w:marRight w:val="0"/>
              <w:marTop w:val="0"/>
              <w:marBottom w:val="0"/>
              <w:divBdr>
                <w:top w:val="none" w:sz="0" w:space="0" w:color="auto"/>
                <w:left w:val="none" w:sz="0" w:space="0" w:color="auto"/>
                <w:bottom w:val="none" w:sz="0" w:space="0" w:color="auto"/>
                <w:right w:val="none" w:sz="0" w:space="0" w:color="auto"/>
              </w:divBdr>
            </w:div>
            <w:div w:id="991449024">
              <w:marLeft w:val="0"/>
              <w:marRight w:val="0"/>
              <w:marTop w:val="0"/>
              <w:marBottom w:val="0"/>
              <w:divBdr>
                <w:top w:val="none" w:sz="0" w:space="0" w:color="auto"/>
                <w:left w:val="none" w:sz="0" w:space="0" w:color="auto"/>
                <w:bottom w:val="none" w:sz="0" w:space="0" w:color="auto"/>
                <w:right w:val="none" w:sz="0" w:space="0" w:color="auto"/>
              </w:divBdr>
            </w:div>
            <w:div w:id="304047670">
              <w:marLeft w:val="0"/>
              <w:marRight w:val="0"/>
              <w:marTop w:val="0"/>
              <w:marBottom w:val="0"/>
              <w:divBdr>
                <w:top w:val="none" w:sz="0" w:space="0" w:color="auto"/>
                <w:left w:val="none" w:sz="0" w:space="0" w:color="auto"/>
                <w:bottom w:val="none" w:sz="0" w:space="0" w:color="auto"/>
                <w:right w:val="none" w:sz="0" w:space="0" w:color="auto"/>
              </w:divBdr>
            </w:div>
            <w:div w:id="1429619663">
              <w:marLeft w:val="0"/>
              <w:marRight w:val="0"/>
              <w:marTop w:val="0"/>
              <w:marBottom w:val="0"/>
              <w:divBdr>
                <w:top w:val="none" w:sz="0" w:space="0" w:color="auto"/>
                <w:left w:val="none" w:sz="0" w:space="0" w:color="auto"/>
                <w:bottom w:val="none" w:sz="0" w:space="0" w:color="auto"/>
                <w:right w:val="none" w:sz="0" w:space="0" w:color="auto"/>
              </w:divBdr>
            </w:div>
            <w:div w:id="2121337232">
              <w:marLeft w:val="0"/>
              <w:marRight w:val="0"/>
              <w:marTop w:val="0"/>
              <w:marBottom w:val="0"/>
              <w:divBdr>
                <w:top w:val="none" w:sz="0" w:space="0" w:color="auto"/>
                <w:left w:val="none" w:sz="0" w:space="0" w:color="auto"/>
                <w:bottom w:val="none" w:sz="0" w:space="0" w:color="auto"/>
                <w:right w:val="none" w:sz="0" w:space="0" w:color="auto"/>
              </w:divBdr>
            </w:div>
            <w:div w:id="1933081612">
              <w:marLeft w:val="0"/>
              <w:marRight w:val="0"/>
              <w:marTop w:val="0"/>
              <w:marBottom w:val="0"/>
              <w:divBdr>
                <w:top w:val="none" w:sz="0" w:space="0" w:color="auto"/>
                <w:left w:val="none" w:sz="0" w:space="0" w:color="auto"/>
                <w:bottom w:val="none" w:sz="0" w:space="0" w:color="auto"/>
                <w:right w:val="none" w:sz="0" w:space="0" w:color="auto"/>
              </w:divBdr>
            </w:div>
            <w:div w:id="377978567">
              <w:marLeft w:val="0"/>
              <w:marRight w:val="0"/>
              <w:marTop w:val="0"/>
              <w:marBottom w:val="0"/>
              <w:divBdr>
                <w:top w:val="none" w:sz="0" w:space="0" w:color="auto"/>
                <w:left w:val="none" w:sz="0" w:space="0" w:color="auto"/>
                <w:bottom w:val="none" w:sz="0" w:space="0" w:color="auto"/>
                <w:right w:val="none" w:sz="0" w:space="0" w:color="auto"/>
              </w:divBdr>
            </w:div>
            <w:div w:id="1179850804">
              <w:marLeft w:val="0"/>
              <w:marRight w:val="0"/>
              <w:marTop w:val="0"/>
              <w:marBottom w:val="0"/>
              <w:divBdr>
                <w:top w:val="none" w:sz="0" w:space="0" w:color="auto"/>
                <w:left w:val="none" w:sz="0" w:space="0" w:color="auto"/>
                <w:bottom w:val="none" w:sz="0" w:space="0" w:color="auto"/>
                <w:right w:val="none" w:sz="0" w:space="0" w:color="auto"/>
              </w:divBdr>
            </w:div>
            <w:div w:id="8416654">
              <w:marLeft w:val="0"/>
              <w:marRight w:val="0"/>
              <w:marTop w:val="0"/>
              <w:marBottom w:val="0"/>
              <w:divBdr>
                <w:top w:val="none" w:sz="0" w:space="0" w:color="auto"/>
                <w:left w:val="none" w:sz="0" w:space="0" w:color="auto"/>
                <w:bottom w:val="none" w:sz="0" w:space="0" w:color="auto"/>
                <w:right w:val="none" w:sz="0" w:space="0" w:color="auto"/>
              </w:divBdr>
            </w:div>
            <w:div w:id="2038655393">
              <w:marLeft w:val="0"/>
              <w:marRight w:val="0"/>
              <w:marTop w:val="0"/>
              <w:marBottom w:val="0"/>
              <w:divBdr>
                <w:top w:val="none" w:sz="0" w:space="0" w:color="auto"/>
                <w:left w:val="none" w:sz="0" w:space="0" w:color="auto"/>
                <w:bottom w:val="none" w:sz="0" w:space="0" w:color="auto"/>
                <w:right w:val="none" w:sz="0" w:space="0" w:color="auto"/>
              </w:divBdr>
            </w:div>
            <w:div w:id="1590960847">
              <w:marLeft w:val="0"/>
              <w:marRight w:val="0"/>
              <w:marTop w:val="0"/>
              <w:marBottom w:val="0"/>
              <w:divBdr>
                <w:top w:val="none" w:sz="0" w:space="0" w:color="auto"/>
                <w:left w:val="none" w:sz="0" w:space="0" w:color="auto"/>
                <w:bottom w:val="none" w:sz="0" w:space="0" w:color="auto"/>
                <w:right w:val="none" w:sz="0" w:space="0" w:color="auto"/>
              </w:divBdr>
            </w:div>
            <w:div w:id="1765031916">
              <w:marLeft w:val="0"/>
              <w:marRight w:val="0"/>
              <w:marTop w:val="0"/>
              <w:marBottom w:val="0"/>
              <w:divBdr>
                <w:top w:val="none" w:sz="0" w:space="0" w:color="auto"/>
                <w:left w:val="none" w:sz="0" w:space="0" w:color="auto"/>
                <w:bottom w:val="none" w:sz="0" w:space="0" w:color="auto"/>
                <w:right w:val="none" w:sz="0" w:space="0" w:color="auto"/>
              </w:divBdr>
            </w:div>
            <w:div w:id="1844054041">
              <w:marLeft w:val="0"/>
              <w:marRight w:val="0"/>
              <w:marTop w:val="0"/>
              <w:marBottom w:val="0"/>
              <w:divBdr>
                <w:top w:val="none" w:sz="0" w:space="0" w:color="auto"/>
                <w:left w:val="none" w:sz="0" w:space="0" w:color="auto"/>
                <w:bottom w:val="none" w:sz="0" w:space="0" w:color="auto"/>
                <w:right w:val="none" w:sz="0" w:space="0" w:color="auto"/>
              </w:divBdr>
            </w:div>
            <w:div w:id="1111054198">
              <w:marLeft w:val="0"/>
              <w:marRight w:val="0"/>
              <w:marTop w:val="0"/>
              <w:marBottom w:val="0"/>
              <w:divBdr>
                <w:top w:val="none" w:sz="0" w:space="0" w:color="auto"/>
                <w:left w:val="none" w:sz="0" w:space="0" w:color="auto"/>
                <w:bottom w:val="none" w:sz="0" w:space="0" w:color="auto"/>
                <w:right w:val="none" w:sz="0" w:space="0" w:color="auto"/>
              </w:divBdr>
            </w:div>
            <w:div w:id="1634406153">
              <w:marLeft w:val="0"/>
              <w:marRight w:val="0"/>
              <w:marTop w:val="0"/>
              <w:marBottom w:val="0"/>
              <w:divBdr>
                <w:top w:val="none" w:sz="0" w:space="0" w:color="auto"/>
                <w:left w:val="none" w:sz="0" w:space="0" w:color="auto"/>
                <w:bottom w:val="none" w:sz="0" w:space="0" w:color="auto"/>
                <w:right w:val="none" w:sz="0" w:space="0" w:color="auto"/>
              </w:divBdr>
            </w:div>
            <w:div w:id="1270046998">
              <w:marLeft w:val="0"/>
              <w:marRight w:val="0"/>
              <w:marTop w:val="0"/>
              <w:marBottom w:val="0"/>
              <w:divBdr>
                <w:top w:val="none" w:sz="0" w:space="0" w:color="auto"/>
                <w:left w:val="none" w:sz="0" w:space="0" w:color="auto"/>
                <w:bottom w:val="none" w:sz="0" w:space="0" w:color="auto"/>
                <w:right w:val="none" w:sz="0" w:space="0" w:color="auto"/>
              </w:divBdr>
            </w:div>
            <w:div w:id="466897444">
              <w:marLeft w:val="0"/>
              <w:marRight w:val="0"/>
              <w:marTop w:val="0"/>
              <w:marBottom w:val="0"/>
              <w:divBdr>
                <w:top w:val="none" w:sz="0" w:space="0" w:color="auto"/>
                <w:left w:val="none" w:sz="0" w:space="0" w:color="auto"/>
                <w:bottom w:val="none" w:sz="0" w:space="0" w:color="auto"/>
                <w:right w:val="none" w:sz="0" w:space="0" w:color="auto"/>
              </w:divBdr>
            </w:div>
            <w:div w:id="1590235286">
              <w:marLeft w:val="0"/>
              <w:marRight w:val="0"/>
              <w:marTop w:val="0"/>
              <w:marBottom w:val="0"/>
              <w:divBdr>
                <w:top w:val="none" w:sz="0" w:space="0" w:color="auto"/>
                <w:left w:val="none" w:sz="0" w:space="0" w:color="auto"/>
                <w:bottom w:val="none" w:sz="0" w:space="0" w:color="auto"/>
                <w:right w:val="none" w:sz="0" w:space="0" w:color="auto"/>
              </w:divBdr>
            </w:div>
            <w:div w:id="1305964622">
              <w:marLeft w:val="0"/>
              <w:marRight w:val="0"/>
              <w:marTop w:val="0"/>
              <w:marBottom w:val="0"/>
              <w:divBdr>
                <w:top w:val="none" w:sz="0" w:space="0" w:color="auto"/>
                <w:left w:val="none" w:sz="0" w:space="0" w:color="auto"/>
                <w:bottom w:val="none" w:sz="0" w:space="0" w:color="auto"/>
                <w:right w:val="none" w:sz="0" w:space="0" w:color="auto"/>
              </w:divBdr>
            </w:div>
            <w:div w:id="293298739">
              <w:marLeft w:val="0"/>
              <w:marRight w:val="0"/>
              <w:marTop w:val="0"/>
              <w:marBottom w:val="0"/>
              <w:divBdr>
                <w:top w:val="none" w:sz="0" w:space="0" w:color="auto"/>
                <w:left w:val="none" w:sz="0" w:space="0" w:color="auto"/>
                <w:bottom w:val="none" w:sz="0" w:space="0" w:color="auto"/>
                <w:right w:val="none" w:sz="0" w:space="0" w:color="auto"/>
              </w:divBdr>
            </w:div>
            <w:div w:id="1778328998">
              <w:marLeft w:val="0"/>
              <w:marRight w:val="0"/>
              <w:marTop w:val="0"/>
              <w:marBottom w:val="0"/>
              <w:divBdr>
                <w:top w:val="none" w:sz="0" w:space="0" w:color="auto"/>
                <w:left w:val="none" w:sz="0" w:space="0" w:color="auto"/>
                <w:bottom w:val="none" w:sz="0" w:space="0" w:color="auto"/>
                <w:right w:val="none" w:sz="0" w:space="0" w:color="auto"/>
              </w:divBdr>
            </w:div>
            <w:div w:id="1989477945">
              <w:marLeft w:val="0"/>
              <w:marRight w:val="0"/>
              <w:marTop w:val="0"/>
              <w:marBottom w:val="0"/>
              <w:divBdr>
                <w:top w:val="none" w:sz="0" w:space="0" w:color="auto"/>
                <w:left w:val="none" w:sz="0" w:space="0" w:color="auto"/>
                <w:bottom w:val="none" w:sz="0" w:space="0" w:color="auto"/>
                <w:right w:val="none" w:sz="0" w:space="0" w:color="auto"/>
              </w:divBdr>
            </w:div>
            <w:div w:id="932668369">
              <w:marLeft w:val="0"/>
              <w:marRight w:val="0"/>
              <w:marTop w:val="0"/>
              <w:marBottom w:val="0"/>
              <w:divBdr>
                <w:top w:val="none" w:sz="0" w:space="0" w:color="auto"/>
                <w:left w:val="none" w:sz="0" w:space="0" w:color="auto"/>
                <w:bottom w:val="none" w:sz="0" w:space="0" w:color="auto"/>
                <w:right w:val="none" w:sz="0" w:space="0" w:color="auto"/>
              </w:divBdr>
            </w:div>
            <w:div w:id="1834642462">
              <w:marLeft w:val="0"/>
              <w:marRight w:val="0"/>
              <w:marTop w:val="0"/>
              <w:marBottom w:val="0"/>
              <w:divBdr>
                <w:top w:val="none" w:sz="0" w:space="0" w:color="auto"/>
                <w:left w:val="none" w:sz="0" w:space="0" w:color="auto"/>
                <w:bottom w:val="none" w:sz="0" w:space="0" w:color="auto"/>
                <w:right w:val="none" w:sz="0" w:space="0" w:color="auto"/>
              </w:divBdr>
            </w:div>
            <w:div w:id="1958639940">
              <w:marLeft w:val="0"/>
              <w:marRight w:val="0"/>
              <w:marTop w:val="0"/>
              <w:marBottom w:val="0"/>
              <w:divBdr>
                <w:top w:val="none" w:sz="0" w:space="0" w:color="auto"/>
                <w:left w:val="none" w:sz="0" w:space="0" w:color="auto"/>
                <w:bottom w:val="none" w:sz="0" w:space="0" w:color="auto"/>
                <w:right w:val="none" w:sz="0" w:space="0" w:color="auto"/>
              </w:divBdr>
            </w:div>
            <w:div w:id="1510481966">
              <w:marLeft w:val="0"/>
              <w:marRight w:val="0"/>
              <w:marTop w:val="0"/>
              <w:marBottom w:val="0"/>
              <w:divBdr>
                <w:top w:val="none" w:sz="0" w:space="0" w:color="auto"/>
                <w:left w:val="none" w:sz="0" w:space="0" w:color="auto"/>
                <w:bottom w:val="none" w:sz="0" w:space="0" w:color="auto"/>
                <w:right w:val="none" w:sz="0" w:space="0" w:color="auto"/>
              </w:divBdr>
            </w:div>
            <w:div w:id="692268758">
              <w:marLeft w:val="0"/>
              <w:marRight w:val="0"/>
              <w:marTop w:val="0"/>
              <w:marBottom w:val="0"/>
              <w:divBdr>
                <w:top w:val="none" w:sz="0" w:space="0" w:color="auto"/>
                <w:left w:val="none" w:sz="0" w:space="0" w:color="auto"/>
                <w:bottom w:val="none" w:sz="0" w:space="0" w:color="auto"/>
                <w:right w:val="none" w:sz="0" w:space="0" w:color="auto"/>
              </w:divBdr>
            </w:div>
            <w:div w:id="1321231850">
              <w:marLeft w:val="0"/>
              <w:marRight w:val="0"/>
              <w:marTop w:val="0"/>
              <w:marBottom w:val="0"/>
              <w:divBdr>
                <w:top w:val="none" w:sz="0" w:space="0" w:color="auto"/>
                <w:left w:val="none" w:sz="0" w:space="0" w:color="auto"/>
                <w:bottom w:val="none" w:sz="0" w:space="0" w:color="auto"/>
                <w:right w:val="none" w:sz="0" w:space="0" w:color="auto"/>
              </w:divBdr>
            </w:div>
            <w:div w:id="1850873977">
              <w:marLeft w:val="0"/>
              <w:marRight w:val="0"/>
              <w:marTop w:val="0"/>
              <w:marBottom w:val="0"/>
              <w:divBdr>
                <w:top w:val="none" w:sz="0" w:space="0" w:color="auto"/>
                <w:left w:val="none" w:sz="0" w:space="0" w:color="auto"/>
                <w:bottom w:val="none" w:sz="0" w:space="0" w:color="auto"/>
                <w:right w:val="none" w:sz="0" w:space="0" w:color="auto"/>
              </w:divBdr>
            </w:div>
            <w:div w:id="1507205553">
              <w:marLeft w:val="0"/>
              <w:marRight w:val="0"/>
              <w:marTop w:val="0"/>
              <w:marBottom w:val="0"/>
              <w:divBdr>
                <w:top w:val="none" w:sz="0" w:space="0" w:color="auto"/>
                <w:left w:val="none" w:sz="0" w:space="0" w:color="auto"/>
                <w:bottom w:val="none" w:sz="0" w:space="0" w:color="auto"/>
                <w:right w:val="none" w:sz="0" w:space="0" w:color="auto"/>
              </w:divBdr>
            </w:div>
            <w:div w:id="156002402">
              <w:marLeft w:val="0"/>
              <w:marRight w:val="0"/>
              <w:marTop w:val="0"/>
              <w:marBottom w:val="0"/>
              <w:divBdr>
                <w:top w:val="none" w:sz="0" w:space="0" w:color="auto"/>
                <w:left w:val="none" w:sz="0" w:space="0" w:color="auto"/>
                <w:bottom w:val="none" w:sz="0" w:space="0" w:color="auto"/>
                <w:right w:val="none" w:sz="0" w:space="0" w:color="auto"/>
              </w:divBdr>
            </w:div>
            <w:div w:id="361445349">
              <w:marLeft w:val="0"/>
              <w:marRight w:val="0"/>
              <w:marTop w:val="0"/>
              <w:marBottom w:val="0"/>
              <w:divBdr>
                <w:top w:val="none" w:sz="0" w:space="0" w:color="auto"/>
                <w:left w:val="none" w:sz="0" w:space="0" w:color="auto"/>
                <w:bottom w:val="none" w:sz="0" w:space="0" w:color="auto"/>
                <w:right w:val="none" w:sz="0" w:space="0" w:color="auto"/>
              </w:divBdr>
            </w:div>
            <w:div w:id="1961182929">
              <w:marLeft w:val="0"/>
              <w:marRight w:val="0"/>
              <w:marTop w:val="0"/>
              <w:marBottom w:val="0"/>
              <w:divBdr>
                <w:top w:val="none" w:sz="0" w:space="0" w:color="auto"/>
                <w:left w:val="none" w:sz="0" w:space="0" w:color="auto"/>
                <w:bottom w:val="none" w:sz="0" w:space="0" w:color="auto"/>
                <w:right w:val="none" w:sz="0" w:space="0" w:color="auto"/>
              </w:divBdr>
            </w:div>
            <w:div w:id="1721859249">
              <w:marLeft w:val="0"/>
              <w:marRight w:val="0"/>
              <w:marTop w:val="0"/>
              <w:marBottom w:val="0"/>
              <w:divBdr>
                <w:top w:val="none" w:sz="0" w:space="0" w:color="auto"/>
                <w:left w:val="none" w:sz="0" w:space="0" w:color="auto"/>
                <w:bottom w:val="none" w:sz="0" w:space="0" w:color="auto"/>
                <w:right w:val="none" w:sz="0" w:space="0" w:color="auto"/>
              </w:divBdr>
            </w:div>
            <w:div w:id="1190338687">
              <w:marLeft w:val="0"/>
              <w:marRight w:val="0"/>
              <w:marTop w:val="0"/>
              <w:marBottom w:val="0"/>
              <w:divBdr>
                <w:top w:val="none" w:sz="0" w:space="0" w:color="auto"/>
                <w:left w:val="none" w:sz="0" w:space="0" w:color="auto"/>
                <w:bottom w:val="none" w:sz="0" w:space="0" w:color="auto"/>
                <w:right w:val="none" w:sz="0" w:space="0" w:color="auto"/>
              </w:divBdr>
            </w:div>
            <w:div w:id="1052315440">
              <w:marLeft w:val="0"/>
              <w:marRight w:val="0"/>
              <w:marTop w:val="0"/>
              <w:marBottom w:val="0"/>
              <w:divBdr>
                <w:top w:val="none" w:sz="0" w:space="0" w:color="auto"/>
                <w:left w:val="none" w:sz="0" w:space="0" w:color="auto"/>
                <w:bottom w:val="none" w:sz="0" w:space="0" w:color="auto"/>
                <w:right w:val="none" w:sz="0" w:space="0" w:color="auto"/>
              </w:divBdr>
            </w:div>
            <w:div w:id="1013141710">
              <w:marLeft w:val="0"/>
              <w:marRight w:val="0"/>
              <w:marTop w:val="0"/>
              <w:marBottom w:val="0"/>
              <w:divBdr>
                <w:top w:val="none" w:sz="0" w:space="0" w:color="auto"/>
                <w:left w:val="none" w:sz="0" w:space="0" w:color="auto"/>
                <w:bottom w:val="none" w:sz="0" w:space="0" w:color="auto"/>
                <w:right w:val="none" w:sz="0" w:space="0" w:color="auto"/>
              </w:divBdr>
            </w:div>
            <w:div w:id="29308810">
              <w:marLeft w:val="0"/>
              <w:marRight w:val="0"/>
              <w:marTop w:val="0"/>
              <w:marBottom w:val="0"/>
              <w:divBdr>
                <w:top w:val="none" w:sz="0" w:space="0" w:color="auto"/>
                <w:left w:val="none" w:sz="0" w:space="0" w:color="auto"/>
                <w:bottom w:val="none" w:sz="0" w:space="0" w:color="auto"/>
                <w:right w:val="none" w:sz="0" w:space="0" w:color="auto"/>
              </w:divBdr>
            </w:div>
            <w:div w:id="833643375">
              <w:marLeft w:val="0"/>
              <w:marRight w:val="0"/>
              <w:marTop w:val="0"/>
              <w:marBottom w:val="0"/>
              <w:divBdr>
                <w:top w:val="none" w:sz="0" w:space="0" w:color="auto"/>
                <w:left w:val="none" w:sz="0" w:space="0" w:color="auto"/>
                <w:bottom w:val="none" w:sz="0" w:space="0" w:color="auto"/>
                <w:right w:val="none" w:sz="0" w:space="0" w:color="auto"/>
              </w:divBdr>
            </w:div>
            <w:div w:id="994995588">
              <w:marLeft w:val="0"/>
              <w:marRight w:val="0"/>
              <w:marTop w:val="0"/>
              <w:marBottom w:val="0"/>
              <w:divBdr>
                <w:top w:val="none" w:sz="0" w:space="0" w:color="auto"/>
                <w:left w:val="none" w:sz="0" w:space="0" w:color="auto"/>
                <w:bottom w:val="none" w:sz="0" w:space="0" w:color="auto"/>
                <w:right w:val="none" w:sz="0" w:space="0" w:color="auto"/>
              </w:divBdr>
            </w:div>
            <w:div w:id="188304162">
              <w:marLeft w:val="0"/>
              <w:marRight w:val="0"/>
              <w:marTop w:val="0"/>
              <w:marBottom w:val="0"/>
              <w:divBdr>
                <w:top w:val="none" w:sz="0" w:space="0" w:color="auto"/>
                <w:left w:val="none" w:sz="0" w:space="0" w:color="auto"/>
                <w:bottom w:val="none" w:sz="0" w:space="0" w:color="auto"/>
                <w:right w:val="none" w:sz="0" w:space="0" w:color="auto"/>
              </w:divBdr>
            </w:div>
            <w:div w:id="2021542641">
              <w:marLeft w:val="0"/>
              <w:marRight w:val="0"/>
              <w:marTop w:val="0"/>
              <w:marBottom w:val="0"/>
              <w:divBdr>
                <w:top w:val="none" w:sz="0" w:space="0" w:color="auto"/>
                <w:left w:val="none" w:sz="0" w:space="0" w:color="auto"/>
                <w:bottom w:val="none" w:sz="0" w:space="0" w:color="auto"/>
                <w:right w:val="none" w:sz="0" w:space="0" w:color="auto"/>
              </w:divBdr>
            </w:div>
            <w:div w:id="592006513">
              <w:marLeft w:val="0"/>
              <w:marRight w:val="0"/>
              <w:marTop w:val="0"/>
              <w:marBottom w:val="0"/>
              <w:divBdr>
                <w:top w:val="none" w:sz="0" w:space="0" w:color="auto"/>
                <w:left w:val="none" w:sz="0" w:space="0" w:color="auto"/>
                <w:bottom w:val="none" w:sz="0" w:space="0" w:color="auto"/>
                <w:right w:val="none" w:sz="0" w:space="0" w:color="auto"/>
              </w:divBdr>
            </w:div>
            <w:div w:id="2029677807">
              <w:marLeft w:val="0"/>
              <w:marRight w:val="0"/>
              <w:marTop w:val="0"/>
              <w:marBottom w:val="0"/>
              <w:divBdr>
                <w:top w:val="none" w:sz="0" w:space="0" w:color="auto"/>
                <w:left w:val="none" w:sz="0" w:space="0" w:color="auto"/>
                <w:bottom w:val="none" w:sz="0" w:space="0" w:color="auto"/>
                <w:right w:val="none" w:sz="0" w:space="0" w:color="auto"/>
              </w:divBdr>
            </w:div>
            <w:div w:id="1071535789">
              <w:marLeft w:val="0"/>
              <w:marRight w:val="0"/>
              <w:marTop w:val="0"/>
              <w:marBottom w:val="0"/>
              <w:divBdr>
                <w:top w:val="none" w:sz="0" w:space="0" w:color="auto"/>
                <w:left w:val="none" w:sz="0" w:space="0" w:color="auto"/>
                <w:bottom w:val="none" w:sz="0" w:space="0" w:color="auto"/>
                <w:right w:val="none" w:sz="0" w:space="0" w:color="auto"/>
              </w:divBdr>
            </w:div>
            <w:div w:id="1591696379">
              <w:marLeft w:val="0"/>
              <w:marRight w:val="0"/>
              <w:marTop w:val="0"/>
              <w:marBottom w:val="0"/>
              <w:divBdr>
                <w:top w:val="none" w:sz="0" w:space="0" w:color="auto"/>
                <w:left w:val="none" w:sz="0" w:space="0" w:color="auto"/>
                <w:bottom w:val="none" w:sz="0" w:space="0" w:color="auto"/>
                <w:right w:val="none" w:sz="0" w:space="0" w:color="auto"/>
              </w:divBdr>
            </w:div>
            <w:div w:id="1384216111">
              <w:marLeft w:val="0"/>
              <w:marRight w:val="0"/>
              <w:marTop w:val="0"/>
              <w:marBottom w:val="0"/>
              <w:divBdr>
                <w:top w:val="none" w:sz="0" w:space="0" w:color="auto"/>
                <w:left w:val="none" w:sz="0" w:space="0" w:color="auto"/>
                <w:bottom w:val="none" w:sz="0" w:space="0" w:color="auto"/>
                <w:right w:val="none" w:sz="0" w:space="0" w:color="auto"/>
              </w:divBdr>
            </w:div>
            <w:div w:id="249241425">
              <w:marLeft w:val="0"/>
              <w:marRight w:val="0"/>
              <w:marTop w:val="0"/>
              <w:marBottom w:val="0"/>
              <w:divBdr>
                <w:top w:val="none" w:sz="0" w:space="0" w:color="auto"/>
                <w:left w:val="none" w:sz="0" w:space="0" w:color="auto"/>
                <w:bottom w:val="none" w:sz="0" w:space="0" w:color="auto"/>
                <w:right w:val="none" w:sz="0" w:space="0" w:color="auto"/>
              </w:divBdr>
            </w:div>
            <w:div w:id="1939096950">
              <w:marLeft w:val="0"/>
              <w:marRight w:val="0"/>
              <w:marTop w:val="0"/>
              <w:marBottom w:val="0"/>
              <w:divBdr>
                <w:top w:val="none" w:sz="0" w:space="0" w:color="auto"/>
                <w:left w:val="none" w:sz="0" w:space="0" w:color="auto"/>
                <w:bottom w:val="none" w:sz="0" w:space="0" w:color="auto"/>
                <w:right w:val="none" w:sz="0" w:space="0" w:color="auto"/>
              </w:divBdr>
            </w:div>
            <w:div w:id="1792818518">
              <w:marLeft w:val="0"/>
              <w:marRight w:val="0"/>
              <w:marTop w:val="0"/>
              <w:marBottom w:val="0"/>
              <w:divBdr>
                <w:top w:val="none" w:sz="0" w:space="0" w:color="auto"/>
                <w:left w:val="none" w:sz="0" w:space="0" w:color="auto"/>
                <w:bottom w:val="none" w:sz="0" w:space="0" w:color="auto"/>
                <w:right w:val="none" w:sz="0" w:space="0" w:color="auto"/>
              </w:divBdr>
            </w:div>
            <w:div w:id="504784795">
              <w:marLeft w:val="0"/>
              <w:marRight w:val="0"/>
              <w:marTop w:val="0"/>
              <w:marBottom w:val="0"/>
              <w:divBdr>
                <w:top w:val="none" w:sz="0" w:space="0" w:color="auto"/>
                <w:left w:val="none" w:sz="0" w:space="0" w:color="auto"/>
                <w:bottom w:val="none" w:sz="0" w:space="0" w:color="auto"/>
                <w:right w:val="none" w:sz="0" w:space="0" w:color="auto"/>
              </w:divBdr>
            </w:div>
            <w:div w:id="1136871991">
              <w:marLeft w:val="0"/>
              <w:marRight w:val="0"/>
              <w:marTop w:val="0"/>
              <w:marBottom w:val="0"/>
              <w:divBdr>
                <w:top w:val="none" w:sz="0" w:space="0" w:color="auto"/>
                <w:left w:val="none" w:sz="0" w:space="0" w:color="auto"/>
                <w:bottom w:val="none" w:sz="0" w:space="0" w:color="auto"/>
                <w:right w:val="none" w:sz="0" w:space="0" w:color="auto"/>
              </w:divBdr>
            </w:div>
            <w:div w:id="1062211528">
              <w:marLeft w:val="0"/>
              <w:marRight w:val="0"/>
              <w:marTop w:val="0"/>
              <w:marBottom w:val="0"/>
              <w:divBdr>
                <w:top w:val="none" w:sz="0" w:space="0" w:color="auto"/>
                <w:left w:val="none" w:sz="0" w:space="0" w:color="auto"/>
                <w:bottom w:val="none" w:sz="0" w:space="0" w:color="auto"/>
                <w:right w:val="none" w:sz="0" w:space="0" w:color="auto"/>
              </w:divBdr>
            </w:div>
            <w:div w:id="107437881">
              <w:marLeft w:val="0"/>
              <w:marRight w:val="0"/>
              <w:marTop w:val="0"/>
              <w:marBottom w:val="0"/>
              <w:divBdr>
                <w:top w:val="none" w:sz="0" w:space="0" w:color="auto"/>
                <w:left w:val="none" w:sz="0" w:space="0" w:color="auto"/>
                <w:bottom w:val="none" w:sz="0" w:space="0" w:color="auto"/>
                <w:right w:val="none" w:sz="0" w:space="0" w:color="auto"/>
              </w:divBdr>
            </w:div>
            <w:div w:id="842668809">
              <w:marLeft w:val="0"/>
              <w:marRight w:val="0"/>
              <w:marTop w:val="0"/>
              <w:marBottom w:val="0"/>
              <w:divBdr>
                <w:top w:val="none" w:sz="0" w:space="0" w:color="auto"/>
                <w:left w:val="none" w:sz="0" w:space="0" w:color="auto"/>
                <w:bottom w:val="none" w:sz="0" w:space="0" w:color="auto"/>
                <w:right w:val="none" w:sz="0" w:space="0" w:color="auto"/>
              </w:divBdr>
            </w:div>
            <w:div w:id="897397372">
              <w:marLeft w:val="0"/>
              <w:marRight w:val="0"/>
              <w:marTop w:val="0"/>
              <w:marBottom w:val="0"/>
              <w:divBdr>
                <w:top w:val="none" w:sz="0" w:space="0" w:color="auto"/>
                <w:left w:val="none" w:sz="0" w:space="0" w:color="auto"/>
                <w:bottom w:val="none" w:sz="0" w:space="0" w:color="auto"/>
                <w:right w:val="none" w:sz="0" w:space="0" w:color="auto"/>
              </w:divBdr>
            </w:div>
            <w:div w:id="1123156717">
              <w:marLeft w:val="0"/>
              <w:marRight w:val="0"/>
              <w:marTop w:val="0"/>
              <w:marBottom w:val="0"/>
              <w:divBdr>
                <w:top w:val="none" w:sz="0" w:space="0" w:color="auto"/>
                <w:left w:val="none" w:sz="0" w:space="0" w:color="auto"/>
                <w:bottom w:val="none" w:sz="0" w:space="0" w:color="auto"/>
                <w:right w:val="none" w:sz="0" w:space="0" w:color="auto"/>
              </w:divBdr>
            </w:div>
            <w:div w:id="1302077313">
              <w:marLeft w:val="0"/>
              <w:marRight w:val="0"/>
              <w:marTop w:val="0"/>
              <w:marBottom w:val="0"/>
              <w:divBdr>
                <w:top w:val="none" w:sz="0" w:space="0" w:color="auto"/>
                <w:left w:val="none" w:sz="0" w:space="0" w:color="auto"/>
                <w:bottom w:val="none" w:sz="0" w:space="0" w:color="auto"/>
                <w:right w:val="none" w:sz="0" w:space="0" w:color="auto"/>
              </w:divBdr>
            </w:div>
            <w:div w:id="872381516">
              <w:marLeft w:val="0"/>
              <w:marRight w:val="0"/>
              <w:marTop w:val="0"/>
              <w:marBottom w:val="0"/>
              <w:divBdr>
                <w:top w:val="none" w:sz="0" w:space="0" w:color="auto"/>
                <w:left w:val="none" w:sz="0" w:space="0" w:color="auto"/>
                <w:bottom w:val="none" w:sz="0" w:space="0" w:color="auto"/>
                <w:right w:val="none" w:sz="0" w:space="0" w:color="auto"/>
              </w:divBdr>
            </w:div>
            <w:div w:id="201405836">
              <w:marLeft w:val="0"/>
              <w:marRight w:val="0"/>
              <w:marTop w:val="0"/>
              <w:marBottom w:val="0"/>
              <w:divBdr>
                <w:top w:val="none" w:sz="0" w:space="0" w:color="auto"/>
                <w:left w:val="none" w:sz="0" w:space="0" w:color="auto"/>
                <w:bottom w:val="none" w:sz="0" w:space="0" w:color="auto"/>
                <w:right w:val="none" w:sz="0" w:space="0" w:color="auto"/>
              </w:divBdr>
            </w:div>
            <w:div w:id="1239095299">
              <w:marLeft w:val="0"/>
              <w:marRight w:val="0"/>
              <w:marTop w:val="0"/>
              <w:marBottom w:val="0"/>
              <w:divBdr>
                <w:top w:val="none" w:sz="0" w:space="0" w:color="auto"/>
                <w:left w:val="none" w:sz="0" w:space="0" w:color="auto"/>
                <w:bottom w:val="none" w:sz="0" w:space="0" w:color="auto"/>
                <w:right w:val="none" w:sz="0" w:space="0" w:color="auto"/>
              </w:divBdr>
            </w:div>
            <w:div w:id="1039286378">
              <w:marLeft w:val="0"/>
              <w:marRight w:val="0"/>
              <w:marTop w:val="0"/>
              <w:marBottom w:val="0"/>
              <w:divBdr>
                <w:top w:val="none" w:sz="0" w:space="0" w:color="auto"/>
                <w:left w:val="none" w:sz="0" w:space="0" w:color="auto"/>
                <w:bottom w:val="none" w:sz="0" w:space="0" w:color="auto"/>
                <w:right w:val="none" w:sz="0" w:space="0" w:color="auto"/>
              </w:divBdr>
            </w:div>
            <w:div w:id="766577746">
              <w:marLeft w:val="0"/>
              <w:marRight w:val="0"/>
              <w:marTop w:val="0"/>
              <w:marBottom w:val="0"/>
              <w:divBdr>
                <w:top w:val="none" w:sz="0" w:space="0" w:color="auto"/>
                <w:left w:val="none" w:sz="0" w:space="0" w:color="auto"/>
                <w:bottom w:val="none" w:sz="0" w:space="0" w:color="auto"/>
                <w:right w:val="none" w:sz="0" w:space="0" w:color="auto"/>
              </w:divBdr>
            </w:div>
            <w:div w:id="1037857378">
              <w:marLeft w:val="0"/>
              <w:marRight w:val="0"/>
              <w:marTop w:val="0"/>
              <w:marBottom w:val="0"/>
              <w:divBdr>
                <w:top w:val="none" w:sz="0" w:space="0" w:color="auto"/>
                <w:left w:val="none" w:sz="0" w:space="0" w:color="auto"/>
                <w:bottom w:val="none" w:sz="0" w:space="0" w:color="auto"/>
                <w:right w:val="none" w:sz="0" w:space="0" w:color="auto"/>
              </w:divBdr>
            </w:div>
            <w:div w:id="866798712">
              <w:marLeft w:val="0"/>
              <w:marRight w:val="0"/>
              <w:marTop w:val="0"/>
              <w:marBottom w:val="0"/>
              <w:divBdr>
                <w:top w:val="none" w:sz="0" w:space="0" w:color="auto"/>
                <w:left w:val="none" w:sz="0" w:space="0" w:color="auto"/>
                <w:bottom w:val="none" w:sz="0" w:space="0" w:color="auto"/>
                <w:right w:val="none" w:sz="0" w:space="0" w:color="auto"/>
              </w:divBdr>
            </w:div>
            <w:div w:id="673340537">
              <w:marLeft w:val="0"/>
              <w:marRight w:val="0"/>
              <w:marTop w:val="0"/>
              <w:marBottom w:val="0"/>
              <w:divBdr>
                <w:top w:val="none" w:sz="0" w:space="0" w:color="auto"/>
                <w:left w:val="none" w:sz="0" w:space="0" w:color="auto"/>
                <w:bottom w:val="none" w:sz="0" w:space="0" w:color="auto"/>
                <w:right w:val="none" w:sz="0" w:space="0" w:color="auto"/>
              </w:divBdr>
            </w:div>
            <w:div w:id="625816299">
              <w:marLeft w:val="0"/>
              <w:marRight w:val="0"/>
              <w:marTop w:val="0"/>
              <w:marBottom w:val="0"/>
              <w:divBdr>
                <w:top w:val="none" w:sz="0" w:space="0" w:color="auto"/>
                <w:left w:val="none" w:sz="0" w:space="0" w:color="auto"/>
                <w:bottom w:val="none" w:sz="0" w:space="0" w:color="auto"/>
                <w:right w:val="none" w:sz="0" w:space="0" w:color="auto"/>
              </w:divBdr>
            </w:div>
            <w:div w:id="41290194">
              <w:marLeft w:val="0"/>
              <w:marRight w:val="0"/>
              <w:marTop w:val="0"/>
              <w:marBottom w:val="0"/>
              <w:divBdr>
                <w:top w:val="none" w:sz="0" w:space="0" w:color="auto"/>
                <w:left w:val="none" w:sz="0" w:space="0" w:color="auto"/>
                <w:bottom w:val="none" w:sz="0" w:space="0" w:color="auto"/>
                <w:right w:val="none" w:sz="0" w:space="0" w:color="auto"/>
              </w:divBdr>
            </w:div>
            <w:div w:id="1214078242">
              <w:marLeft w:val="0"/>
              <w:marRight w:val="0"/>
              <w:marTop w:val="0"/>
              <w:marBottom w:val="0"/>
              <w:divBdr>
                <w:top w:val="none" w:sz="0" w:space="0" w:color="auto"/>
                <w:left w:val="none" w:sz="0" w:space="0" w:color="auto"/>
                <w:bottom w:val="none" w:sz="0" w:space="0" w:color="auto"/>
                <w:right w:val="none" w:sz="0" w:space="0" w:color="auto"/>
              </w:divBdr>
            </w:div>
            <w:div w:id="258562893">
              <w:marLeft w:val="0"/>
              <w:marRight w:val="0"/>
              <w:marTop w:val="0"/>
              <w:marBottom w:val="0"/>
              <w:divBdr>
                <w:top w:val="none" w:sz="0" w:space="0" w:color="auto"/>
                <w:left w:val="none" w:sz="0" w:space="0" w:color="auto"/>
                <w:bottom w:val="none" w:sz="0" w:space="0" w:color="auto"/>
                <w:right w:val="none" w:sz="0" w:space="0" w:color="auto"/>
              </w:divBdr>
            </w:div>
            <w:div w:id="808477665">
              <w:marLeft w:val="0"/>
              <w:marRight w:val="0"/>
              <w:marTop w:val="0"/>
              <w:marBottom w:val="0"/>
              <w:divBdr>
                <w:top w:val="none" w:sz="0" w:space="0" w:color="auto"/>
                <w:left w:val="none" w:sz="0" w:space="0" w:color="auto"/>
                <w:bottom w:val="none" w:sz="0" w:space="0" w:color="auto"/>
                <w:right w:val="none" w:sz="0" w:space="0" w:color="auto"/>
              </w:divBdr>
            </w:div>
            <w:div w:id="1410424467">
              <w:marLeft w:val="0"/>
              <w:marRight w:val="0"/>
              <w:marTop w:val="0"/>
              <w:marBottom w:val="0"/>
              <w:divBdr>
                <w:top w:val="none" w:sz="0" w:space="0" w:color="auto"/>
                <w:left w:val="none" w:sz="0" w:space="0" w:color="auto"/>
                <w:bottom w:val="none" w:sz="0" w:space="0" w:color="auto"/>
                <w:right w:val="none" w:sz="0" w:space="0" w:color="auto"/>
              </w:divBdr>
            </w:div>
            <w:div w:id="1510874930">
              <w:marLeft w:val="0"/>
              <w:marRight w:val="0"/>
              <w:marTop w:val="0"/>
              <w:marBottom w:val="0"/>
              <w:divBdr>
                <w:top w:val="none" w:sz="0" w:space="0" w:color="auto"/>
                <w:left w:val="none" w:sz="0" w:space="0" w:color="auto"/>
                <w:bottom w:val="none" w:sz="0" w:space="0" w:color="auto"/>
                <w:right w:val="none" w:sz="0" w:space="0" w:color="auto"/>
              </w:divBdr>
            </w:div>
            <w:div w:id="1361008743">
              <w:marLeft w:val="0"/>
              <w:marRight w:val="0"/>
              <w:marTop w:val="0"/>
              <w:marBottom w:val="0"/>
              <w:divBdr>
                <w:top w:val="none" w:sz="0" w:space="0" w:color="auto"/>
                <w:left w:val="none" w:sz="0" w:space="0" w:color="auto"/>
                <w:bottom w:val="none" w:sz="0" w:space="0" w:color="auto"/>
                <w:right w:val="none" w:sz="0" w:space="0" w:color="auto"/>
              </w:divBdr>
            </w:div>
            <w:div w:id="202904480">
              <w:marLeft w:val="0"/>
              <w:marRight w:val="0"/>
              <w:marTop w:val="0"/>
              <w:marBottom w:val="0"/>
              <w:divBdr>
                <w:top w:val="none" w:sz="0" w:space="0" w:color="auto"/>
                <w:left w:val="none" w:sz="0" w:space="0" w:color="auto"/>
                <w:bottom w:val="none" w:sz="0" w:space="0" w:color="auto"/>
                <w:right w:val="none" w:sz="0" w:space="0" w:color="auto"/>
              </w:divBdr>
            </w:div>
            <w:div w:id="2139250895">
              <w:marLeft w:val="0"/>
              <w:marRight w:val="0"/>
              <w:marTop w:val="0"/>
              <w:marBottom w:val="0"/>
              <w:divBdr>
                <w:top w:val="none" w:sz="0" w:space="0" w:color="auto"/>
                <w:left w:val="none" w:sz="0" w:space="0" w:color="auto"/>
                <w:bottom w:val="none" w:sz="0" w:space="0" w:color="auto"/>
                <w:right w:val="none" w:sz="0" w:space="0" w:color="auto"/>
              </w:divBdr>
            </w:div>
            <w:div w:id="2029527039">
              <w:marLeft w:val="0"/>
              <w:marRight w:val="0"/>
              <w:marTop w:val="0"/>
              <w:marBottom w:val="0"/>
              <w:divBdr>
                <w:top w:val="none" w:sz="0" w:space="0" w:color="auto"/>
                <w:left w:val="none" w:sz="0" w:space="0" w:color="auto"/>
                <w:bottom w:val="none" w:sz="0" w:space="0" w:color="auto"/>
                <w:right w:val="none" w:sz="0" w:space="0" w:color="auto"/>
              </w:divBdr>
            </w:div>
            <w:div w:id="257255794">
              <w:marLeft w:val="0"/>
              <w:marRight w:val="0"/>
              <w:marTop w:val="0"/>
              <w:marBottom w:val="0"/>
              <w:divBdr>
                <w:top w:val="none" w:sz="0" w:space="0" w:color="auto"/>
                <w:left w:val="none" w:sz="0" w:space="0" w:color="auto"/>
                <w:bottom w:val="none" w:sz="0" w:space="0" w:color="auto"/>
                <w:right w:val="none" w:sz="0" w:space="0" w:color="auto"/>
              </w:divBdr>
            </w:div>
            <w:div w:id="1485004750">
              <w:marLeft w:val="0"/>
              <w:marRight w:val="0"/>
              <w:marTop w:val="0"/>
              <w:marBottom w:val="0"/>
              <w:divBdr>
                <w:top w:val="none" w:sz="0" w:space="0" w:color="auto"/>
                <w:left w:val="none" w:sz="0" w:space="0" w:color="auto"/>
                <w:bottom w:val="none" w:sz="0" w:space="0" w:color="auto"/>
                <w:right w:val="none" w:sz="0" w:space="0" w:color="auto"/>
              </w:divBdr>
            </w:div>
            <w:div w:id="362488220">
              <w:marLeft w:val="0"/>
              <w:marRight w:val="0"/>
              <w:marTop w:val="0"/>
              <w:marBottom w:val="0"/>
              <w:divBdr>
                <w:top w:val="none" w:sz="0" w:space="0" w:color="auto"/>
                <w:left w:val="none" w:sz="0" w:space="0" w:color="auto"/>
                <w:bottom w:val="none" w:sz="0" w:space="0" w:color="auto"/>
                <w:right w:val="none" w:sz="0" w:space="0" w:color="auto"/>
              </w:divBdr>
            </w:div>
            <w:div w:id="1747730082">
              <w:marLeft w:val="0"/>
              <w:marRight w:val="0"/>
              <w:marTop w:val="0"/>
              <w:marBottom w:val="0"/>
              <w:divBdr>
                <w:top w:val="none" w:sz="0" w:space="0" w:color="auto"/>
                <w:left w:val="none" w:sz="0" w:space="0" w:color="auto"/>
                <w:bottom w:val="none" w:sz="0" w:space="0" w:color="auto"/>
                <w:right w:val="none" w:sz="0" w:space="0" w:color="auto"/>
              </w:divBdr>
            </w:div>
            <w:div w:id="1977249289">
              <w:marLeft w:val="0"/>
              <w:marRight w:val="0"/>
              <w:marTop w:val="0"/>
              <w:marBottom w:val="0"/>
              <w:divBdr>
                <w:top w:val="none" w:sz="0" w:space="0" w:color="auto"/>
                <w:left w:val="none" w:sz="0" w:space="0" w:color="auto"/>
                <w:bottom w:val="none" w:sz="0" w:space="0" w:color="auto"/>
                <w:right w:val="none" w:sz="0" w:space="0" w:color="auto"/>
              </w:divBdr>
            </w:div>
            <w:div w:id="175845836">
              <w:marLeft w:val="0"/>
              <w:marRight w:val="0"/>
              <w:marTop w:val="0"/>
              <w:marBottom w:val="0"/>
              <w:divBdr>
                <w:top w:val="none" w:sz="0" w:space="0" w:color="auto"/>
                <w:left w:val="none" w:sz="0" w:space="0" w:color="auto"/>
                <w:bottom w:val="none" w:sz="0" w:space="0" w:color="auto"/>
                <w:right w:val="none" w:sz="0" w:space="0" w:color="auto"/>
              </w:divBdr>
            </w:div>
            <w:div w:id="44188098">
              <w:marLeft w:val="0"/>
              <w:marRight w:val="0"/>
              <w:marTop w:val="0"/>
              <w:marBottom w:val="0"/>
              <w:divBdr>
                <w:top w:val="none" w:sz="0" w:space="0" w:color="auto"/>
                <w:left w:val="none" w:sz="0" w:space="0" w:color="auto"/>
                <w:bottom w:val="none" w:sz="0" w:space="0" w:color="auto"/>
                <w:right w:val="none" w:sz="0" w:space="0" w:color="auto"/>
              </w:divBdr>
            </w:div>
            <w:div w:id="1476071943">
              <w:marLeft w:val="0"/>
              <w:marRight w:val="0"/>
              <w:marTop w:val="0"/>
              <w:marBottom w:val="0"/>
              <w:divBdr>
                <w:top w:val="none" w:sz="0" w:space="0" w:color="auto"/>
                <w:left w:val="none" w:sz="0" w:space="0" w:color="auto"/>
                <w:bottom w:val="none" w:sz="0" w:space="0" w:color="auto"/>
                <w:right w:val="none" w:sz="0" w:space="0" w:color="auto"/>
              </w:divBdr>
            </w:div>
            <w:div w:id="461850093">
              <w:marLeft w:val="0"/>
              <w:marRight w:val="0"/>
              <w:marTop w:val="0"/>
              <w:marBottom w:val="0"/>
              <w:divBdr>
                <w:top w:val="none" w:sz="0" w:space="0" w:color="auto"/>
                <w:left w:val="none" w:sz="0" w:space="0" w:color="auto"/>
                <w:bottom w:val="none" w:sz="0" w:space="0" w:color="auto"/>
                <w:right w:val="none" w:sz="0" w:space="0" w:color="auto"/>
              </w:divBdr>
            </w:div>
            <w:div w:id="829176663">
              <w:marLeft w:val="0"/>
              <w:marRight w:val="0"/>
              <w:marTop w:val="0"/>
              <w:marBottom w:val="0"/>
              <w:divBdr>
                <w:top w:val="none" w:sz="0" w:space="0" w:color="auto"/>
                <w:left w:val="none" w:sz="0" w:space="0" w:color="auto"/>
                <w:bottom w:val="none" w:sz="0" w:space="0" w:color="auto"/>
                <w:right w:val="none" w:sz="0" w:space="0" w:color="auto"/>
              </w:divBdr>
            </w:div>
            <w:div w:id="211573825">
              <w:marLeft w:val="0"/>
              <w:marRight w:val="0"/>
              <w:marTop w:val="0"/>
              <w:marBottom w:val="0"/>
              <w:divBdr>
                <w:top w:val="none" w:sz="0" w:space="0" w:color="auto"/>
                <w:left w:val="none" w:sz="0" w:space="0" w:color="auto"/>
                <w:bottom w:val="none" w:sz="0" w:space="0" w:color="auto"/>
                <w:right w:val="none" w:sz="0" w:space="0" w:color="auto"/>
              </w:divBdr>
            </w:div>
            <w:div w:id="1380125458">
              <w:marLeft w:val="0"/>
              <w:marRight w:val="0"/>
              <w:marTop w:val="0"/>
              <w:marBottom w:val="0"/>
              <w:divBdr>
                <w:top w:val="none" w:sz="0" w:space="0" w:color="auto"/>
                <w:left w:val="none" w:sz="0" w:space="0" w:color="auto"/>
                <w:bottom w:val="none" w:sz="0" w:space="0" w:color="auto"/>
                <w:right w:val="none" w:sz="0" w:space="0" w:color="auto"/>
              </w:divBdr>
            </w:div>
            <w:div w:id="755832544">
              <w:marLeft w:val="0"/>
              <w:marRight w:val="0"/>
              <w:marTop w:val="0"/>
              <w:marBottom w:val="0"/>
              <w:divBdr>
                <w:top w:val="none" w:sz="0" w:space="0" w:color="auto"/>
                <w:left w:val="none" w:sz="0" w:space="0" w:color="auto"/>
                <w:bottom w:val="none" w:sz="0" w:space="0" w:color="auto"/>
                <w:right w:val="none" w:sz="0" w:space="0" w:color="auto"/>
              </w:divBdr>
            </w:div>
            <w:div w:id="637691619">
              <w:marLeft w:val="0"/>
              <w:marRight w:val="0"/>
              <w:marTop w:val="0"/>
              <w:marBottom w:val="0"/>
              <w:divBdr>
                <w:top w:val="none" w:sz="0" w:space="0" w:color="auto"/>
                <w:left w:val="none" w:sz="0" w:space="0" w:color="auto"/>
                <w:bottom w:val="none" w:sz="0" w:space="0" w:color="auto"/>
                <w:right w:val="none" w:sz="0" w:space="0" w:color="auto"/>
              </w:divBdr>
            </w:div>
            <w:div w:id="766266981">
              <w:marLeft w:val="0"/>
              <w:marRight w:val="0"/>
              <w:marTop w:val="0"/>
              <w:marBottom w:val="0"/>
              <w:divBdr>
                <w:top w:val="none" w:sz="0" w:space="0" w:color="auto"/>
                <w:left w:val="none" w:sz="0" w:space="0" w:color="auto"/>
                <w:bottom w:val="none" w:sz="0" w:space="0" w:color="auto"/>
                <w:right w:val="none" w:sz="0" w:space="0" w:color="auto"/>
              </w:divBdr>
            </w:div>
            <w:div w:id="285892759">
              <w:marLeft w:val="0"/>
              <w:marRight w:val="0"/>
              <w:marTop w:val="0"/>
              <w:marBottom w:val="0"/>
              <w:divBdr>
                <w:top w:val="none" w:sz="0" w:space="0" w:color="auto"/>
                <w:left w:val="none" w:sz="0" w:space="0" w:color="auto"/>
                <w:bottom w:val="none" w:sz="0" w:space="0" w:color="auto"/>
                <w:right w:val="none" w:sz="0" w:space="0" w:color="auto"/>
              </w:divBdr>
            </w:div>
            <w:div w:id="391657750">
              <w:marLeft w:val="0"/>
              <w:marRight w:val="0"/>
              <w:marTop w:val="0"/>
              <w:marBottom w:val="0"/>
              <w:divBdr>
                <w:top w:val="none" w:sz="0" w:space="0" w:color="auto"/>
                <w:left w:val="none" w:sz="0" w:space="0" w:color="auto"/>
                <w:bottom w:val="none" w:sz="0" w:space="0" w:color="auto"/>
                <w:right w:val="none" w:sz="0" w:space="0" w:color="auto"/>
              </w:divBdr>
            </w:div>
            <w:div w:id="127862330">
              <w:marLeft w:val="0"/>
              <w:marRight w:val="0"/>
              <w:marTop w:val="0"/>
              <w:marBottom w:val="0"/>
              <w:divBdr>
                <w:top w:val="none" w:sz="0" w:space="0" w:color="auto"/>
                <w:left w:val="none" w:sz="0" w:space="0" w:color="auto"/>
                <w:bottom w:val="none" w:sz="0" w:space="0" w:color="auto"/>
                <w:right w:val="none" w:sz="0" w:space="0" w:color="auto"/>
              </w:divBdr>
            </w:div>
            <w:div w:id="1442530656">
              <w:marLeft w:val="0"/>
              <w:marRight w:val="0"/>
              <w:marTop w:val="0"/>
              <w:marBottom w:val="0"/>
              <w:divBdr>
                <w:top w:val="none" w:sz="0" w:space="0" w:color="auto"/>
                <w:left w:val="none" w:sz="0" w:space="0" w:color="auto"/>
                <w:bottom w:val="none" w:sz="0" w:space="0" w:color="auto"/>
                <w:right w:val="none" w:sz="0" w:space="0" w:color="auto"/>
              </w:divBdr>
            </w:div>
            <w:div w:id="112477873">
              <w:marLeft w:val="0"/>
              <w:marRight w:val="0"/>
              <w:marTop w:val="0"/>
              <w:marBottom w:val="0"/>
              <w:divBdr>
                <w:top w:val="none" w:sz="0" w:space="0" w:color="auto"/>
                <w:left w:val="none" w:sz="0" w:space="0" w:color="auto"/>
                <w:bottom w:val="none" w:sz="0" w:space="0" w:color="auto"/>
                <w:right w:val="none" w:sz="0" w:space="0" w:color="auto"/>
              </w:divBdr>
            </w:div>
            <w:div w:id="27033101">
              <w:marLeft w:val="0"/>
              <w:marRight w:val="0"/>
              <w:marTop w:val="0"/>
              <w:marBottom w:val="0"/>
              <w:divBdr>
                <w:top w:val="none" w:sz="0" w:space="0" w:color="auto"/>
                <w:left w:val="none" w:sz="0" w:space="0" w:color="auto"/>
                <w:bottom w:val="none" w:sz="0" w:space="0" w:color="auto"/>
                <w:right w:val="none" w:sz="0" w:space="0" w:color="auto"/>
              </w:divBdr>
            </w:div>
            <w:div w:id="1878423023">
              <w:marLeft w:val="0"/>
              <w:marRight w:val="0"/>
              <w:marTop w:val="0"/>
              <w:marBottom w:val="0"/>
              <w:divBdr>
                <w:top w:val="none" w:sz="0" w:space="0" w:color="auto"/>
                <w:left w:val="none" w:sz="0" w:space="0" w:color="auto"/>
                <w:bottom w:val="none" w:sz="0" w:space="0" w:color="auto"/>
                <w:right w:val="none" w:sz="0" w:space="0" w:color="auto"/>
              </w:divBdr>
            </w:div>
            <w:div w:id="2124616832">
              <w:marLeft w:val="0"/>
              <w:marRight w:val="0"/>
              <w:marTop w:val="0"/>
              <w:marBottom w:val="0"/>
              <w:divBdr>
                <w:top w:val="none" w:sz="0" w:space="0" w:color="auto"/>
                <w:left w:val="none" w:sz="0" w:space="0" w:color="auto"/>
                <w:bottom w:val="none" w:sz="0" w:space="0" w:color="auto"/>
                <w:right w:val="none" w:sz="0" w:space="0" w:color="auto"/>
              </w:divBdr>
            </w:div>
            <w:div w:id="2118986354">
              <w:marLeft w:val="0"/>
              <w:marRight w:val="0"/>
              <w:marTop w:val="0"/>
              <w:marBottom w:val="0"/>
              <w:divBdr>
                <w:top w:val="none" w:sz="0" w:space="0" w:color="auto"/>
                <w:left w:val="none" w:sz="0" w:space="0" w:color="auto"/>
                <w:bottom w:val="none" w:sz="0" w:space="0" w:color="auto"/>
                <w:right w:val="none" w:sz="0" w:space="0" w:color="auto"/>
              </w:divBdr>
            </w:div>
            <w:div w:id="2110275234">
              <w:marLeft w:val="0"/>
              <w:marRight w:val="0"/>
              <w:marTop w:val="0"/>
              <w:marBottom w:val="0"/>
              <w:divBdr>
                <w:top w:val="none" w:sz="0" w:space="0" w:color="auto"/>
                <w:left w:val="none" w:sz="0" w:space="0" w:color="auto"/>
                <w:bottom w:val="none" w:sz="0" w:space="0" w:color="auto"/>
                <w:right w:val="none" w:sz="0" w:space="0" w:color="auto"/>
              </w:divBdr>
            </w:div>
            <w:div w:id="2025209980">
              <w:marLeft w:val="0"/>
              <w:marRight w:val="0"/>
              <w:marTop w:val="0"/>
              <w:marBottom w:val="0"/>
              <w:divBdr>
                <w:top w:val="none" w:sz="0" w:space="0" w:color="auto"/>
                <w:left w:val="none" w:sz="0" w:space="0" w:color="auto"/>
                <w:bottom w:val="none" w:sz="0" w:space="0" w:color="auto"/>
                <w:right w:val="none" w:sz="0" w:space="0" w:color="auto"/>
              </w:divBdr>
            </w:div>
            <w:div w:id="1846166496">
              <w:marLeft w:val="0"/>
              <w:marRight w:val="0"/>
              <w:marTop w:val="0"/>
              <w:marBottom w:val="0"/>
              <w:divBdr>
                <w:top w:val="none" w:sz="0" w:space="0" w:color="auto"/>
                <w:left w:val="none" w:sz="0" w:space="0" w:color="auto"/>
                <w:bottom w:val="none" w:sz="0" w:space="0" w:color="auto"/>
                <w:right w:val="none" w:sz="0" w:space="0" w:color="auto"/>
              </w:divBdr>
            </w:div>
            <w:div w:id="2146503335">
              <w:marLeft w:val="0"/>
              <w:marRight w:val="0"/>
              <w:marTop w:val="0"/>
              <w:marBottom w:val="0"/>
              <w:divBdr>
                <w:top w:val="none" w:sz="0" w:space="0" w:color="auto"/>
                <w:left w:val="none" w:sz="0" w:space="0" w:color="auto"/>
                <w:bottom w:val="none" w:sz="0" w:space="0" w:color="auto"/>
                <w:right w:val="none" w:sz="0" w:space="0" w:color="auto"/>
              </w:divBdr>
            </w:div>
            <w:div w:id="868298369">
              <w:marLeft w:val="0"/>
              <w:marRight w:val="0"/>
              <w:marTop w:val="0"/>
              <w:marBottom w:val="0"/>
              <w:divBdr>
                <w:top w:val="none" w:sz="0" w:space="0" w:color="auto"/>
                <w:left w:val="none" w:sz="0" w:space="0" w:color="auto"/>
                <w:bottom w:val="none" w:sz="0" w:space="0" w:color="auto"/>
                <w:right w:val="none" w:sz="0" w:space="0" w:color="auto"/>
              </w:divBdr>
            </w:div>
            <w:div w:id="829565860">
              <w:marLeft w:val="0"/>
              <w:marRight w:val="0"/>
              <w:marTop w:val="0"/>
              <w:marBottom w:val="0"/>
              <w:divBdr>
                <w:top w:val="none" w:sz="0" w:space="0" w:color="auto"/>
                <w:left w:val="none" w:sz="0" w:space="0" w:color="auto"/>
                <w:bottom w:val="none" w:sz="0" w:space="0" w:color="auto"/>
                <w:right w:val="none" w:sz="0" w:space="0" w:color="auto"/>
              </w:divBdr>
            </w:div>
            <w:div w:id="1397119998">
              <w:marLeft w:val="0"/>
              <w:marRight w:val="0"/>
              <w:marTop w:val="0"/>
              <w:marBottom w:val="0"/>
              <w:divBdr>
                <w:top w:val="none" w:sz="0" w:space="0" w:color="auto"/>
                <w:left w:val="none" w:sz="0" w:space="0" w:color="auto"/>
                <w:bottom w:val="none" w:sz="0" w:space="0" w:color="auto"/>
                <w:right w:val="none" w:sz="0" w:space="0" w:color="auto"/>
              </w:divBdr>
            </w:div>
            <w:div w:id="828447617">
              <w:marLeft w:val="0"/>
              <w:marRight w:val="0"/>
              <w:marTop w:val="0"/>
              <w:marBottom w:val="0"/>
              <w:divBdr>
                <w:top w:val="none" w:sz="0" w:space="0" w:color="auto"/>
                <w:left w:val="none" w:sz="0" w:space="0" w:color="auto"/>
                <w:bottom w:val="none" w:sz="0" w:space="0" w:color="auto"/>
                <w:right w:val="none" w:sz="0" w:space="0" w:color="auto"/>
              </w:divBdr>
            </w:div>
            <w:div w:id="729185616">
              <w:marLeft w:val="0"/>
              <w:marRight w:val="0"/>
              <w:marTop w:val="0"/>
              <w:marBottom w:val="0"/>
              <w:divBdr>
                <w:top w:val="none" w:sz="0" w:space="0" w:color="auto"/>
                <w:left w:val="none" w:sz="0" w:space="0" w:color="auto"/>
                <w:bottom w:val="none" w:sz="0" w:space="0" w:color="auto"/>
                <w:right w:val="none" w:sz="0" w:space="0" w:color="auto"/>
              </w:divBdr>
            </w:div>
            <w:div w:id="116489179">
              <w:marLeft w:val="0"/>
              <w:marRight w:val="0"/>
              <w:marTop w:val="0"/>
              <w:marBottom w:val="0"/>
              <w:divBdr>
                <w:top w:val="none" w:sz="0" w:space="0" w:color="auto"/>
                <w:left w:val="none" w:sz="0" w:space="0" w:color="auto"/>
                <w:bottom w:val="none" w:sz="0" w:space="0" w:color="auto"/>
                <w:right w:val="none" w:sz="0" w:space="0" w:color="auto"/>
              </w:divBdr>
            </w:div>
            <w:div w:id="606036309">
              <w:marLeft w:val="0"/>
              <w:marRight w:val="0"/>
              <w:marTop w:val="0"/>
              <w:marBottom w:val="0"/>
              <w:divBdr>
                <w:top w:val="none" w:sz="0" w:space="0" w:color="auto"/>
                <w:left w:val="none" w:sz="0" w:space="0" w:color="auto"/>
                <w:bottom w:val="none" w:sz="0" w:space="0" w:color="auto"/>
                <w:right w:val="none" w:sz="0" w:space="0" w:color="auto"/>
              </w:divBdr>
            </w:div>
            <w:div w:id="324287672">
              <w:marLeft w:val="0"/>
              <w:marRight w:val="0"/>
              <w:marTop w:val="0"/>
              <w:marBottom w:val="0"/>
              <w:divBdr>
                <w:top w:val="none" w:sz="0" w:space="0" w:color="auto"/>
                <w:left w:val="none" w:sz="0" w:space="0" w:color="auto"/>
                <w:bottom w:val="none" w:sz="0" w:space="0" w:color="auto"/>
                <w:right w:val="none" w:sz="0" w:space="0" w:color="auto"/>
              </w:divBdr>
            </w:div>
            <w:div w:id="70934334">
              <w:marLeft w:val="0"/>
              <w:marRight w:val="0"/>
              <w:marTop w:val="0"/>
              <w:marBottom w:val="0"/>
              <w:divBdr>
                <w:top w:val="none" w:sz="0" w:space="0" w:color="auto"/>
                <w:left w:val="none" w:sz="0" w:space="0" w:color="auto"/>
                <w:bottom w:val="none" w:sz="0" w:space="0" w:color="auto"/>
                <w:right w:val="none" w:sz="0" w:space="0" w:color="auto"/>
              </w:divBdr>
            </w:div>
            <w:div w:id="1966812802">
              <w:marLeft w:val="0"/>
              <w:marRight w:val="0"/>
              <w:marTop w:val="0"/>
              <w:marBottom w:val="0"/>
              <w:divBdr>
                <w:top w:val="none" w:sz="0" w:space="0" w:color="auto"/>
                <w:left w:val="none" w:sz="0" w:space="0" w:color="auto"/>
                <w:bottom w:val="none" w:sz="0" w:space="0" w:color="auto"/>
                <w:right w:val="none" w:sz="0" w:space="0" w:color="auto"/>
              </w:divBdr>
            </w:div>
            <w:div w:id="1187987681">
              <w:marLeft w:val="0"/>
              <w:marRight w:val="0"/>
              <w:marTop w:val="0"/>
              <w:marBottom w:val="0"/>
              <w:divBdr>
                <w:top w:val="none" w:sz="0" w:space="0" w:color="auto"/>
                <w:left w:val="none" w:sz="0" w:space="0" w:color="auto"/>
                <w:bottom w:val="none" w:sz="0" w:space="0" w:color="auto"/>
                <w:right w:val="none" w:sz="0" w:space="0" w:color="auto"/>
              </w:divBdr>
            </w:div>
            <w:div w:id="623117754">
              <w:marLeft w:val="0"/>
              <w:marRight w:val="0"/>
              <w:marTop w:val="0"/>
              <w:marBottom w:val="0"/>
              <w:divBdr>
                <w:top w:val="none" w:sz="0" w:space="0" w:color="auto"/>
                <w:left w:val="none" w:sz="0" w:space="0" w:color="auto"/>
                <w:bottom w:val="none" w:sz="0" w:space="0" w:color="auto"/>
                <w:right w:val="none" w:sz="0" w:space="0" w:color="auto"/>
              </w:divBdr>
            </w:div>
            <w:div w:id="921328919">
              <w:marLeft w:val="0"/>
              <w:marRight w:val="0"/>
              <w:marTop w:val="0"/>
              <w:marBottom w:val="0"/>
              <w:divBdr>
                <w:top w:val="none" w:sz="0" w:space="0" w:color="auto"/>
                <w:left w:val="none" w:sz="0" w:space="0" w:color="auto"/>
                <w:bottom w:val="none" w:sz="0" w:space="0" w:color="auto"/>
                <w:right w:val="none" w:sz="0" w:space="0" w:color="auto"/>
              </w:divBdr>
            </w:div>
            <w:div w:id="1776366522">
              <w:marLeft w:val="0"/>
              <w:marRight w:val="0"/>
              <w:marTop w:val="0"/>
              <w:marBottom w:val="0"/>
              <w:divBdr>
                <w:top w:val="none" w:sz="0" w:space="0" w:color="auto"/>
                <w:left w:val="none" w:sz="0" w:space="0" w:color="auto"/>
                <w:bottom w:val="none" w:sz="0" w:space="0" w:color="auto"/>
                <w:right w:val="none" w:sz="0" w:space="0" w:color="auto"/>
              </w:divBdr>
            </w:div>
            <w:div w:id="206491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3454">
      <w:bodyDiv w:val="1"/>
      <w:marLeft w:val="0"/>
      <w:marRight w:val="0"/>
      <w:marTop w:val="0"/>
      <w:marBottom w:val="0"/>
      <w:divBdr>
        <w:top w:val="none" w:sz="0" w:space="0" w:color="auto"/>
        <w:left w:val="none" w:sz="0" w:space="0" w:color="auto"/>
        <w:bottom w:val="none" w:sz="0" w:space="0" w:color="auto"/>
        <w:right w:val="none" w:sz="0" w:space="0" w:color="auto"/>
      </w:divBdr>
      <w:divsChild>
        <w:div w:id="486439194">
          <w:marLeft w:val="0"/>
          <w:marRight w:val="0"/>
          <w:marTop w:val="0"/>
          <w:marBottom w:val="0"/>
          <w:divBdr>
            <w:top w:val="none" w:sz="0" w:space="0" w:color="auto"/>
            <w:left w:val="none" w:sz="0" w:space="0" w:color="auto"/>
            <w:bottom w:val="none" w:sz="0" w:space="0" w:color="auto"/>
            <w:right w:val="none" w:sz="0" w:space="0" w:color="auto"/>
          </w:divBdr>
          <w:divsChild>
            <w:div w:id="765614297">
              <w:marLeft w:val="0"/>
              <w:marRight w:val="0"/>
              <w:marTop w:val="0"/>
              <w:marBottom w:val="0"/>
              <w:divBdr>
                <w:top w:val="none" w:sz="0" w:space="0" w:color="auto"/>
                <w:left w:val="none" w:sz="0" w:space="0" w:color="auto"/>
                <w:bottom w:val="none" w:sz="0" w:space="0" w:color="auto"/>
                <w:right w:val="none" w:sz="0" w:space="0" w:color="auto"/>
              </w:divBdr>
            </w:div>
            <w:div w:id="382144899">
              <w:marLeft w:val="0"/>
              <w:marRight w:val="0"/>
              <w:marTop w:val="0"/>
              <w:marBottom w:val="0"/>
              <w:divBdr>
                <w:top w:val="none" w:sz="0" w:space="0" w:color="auto"/>
                <w:left w:val="none" w:sz="0" w:space="0" w:color="auto"/>
                <w:bottom w:val="none" w:sz="0" w:space="0" w:color="auto"/>
                <w:right w:val="none" w:sz="0" w:space="0" w:color="auto"/>
              </w:divBdr>
            </w:div>
            <w:div w:id="1476068950">
              <w:marLeft w:val="0"/>
              <w:marRight w:val="0"/>
              <w:marTop w:val="0"/>
              <w:marBottom w:val="0"/>
              <w:divBdr>
                <w:top w:val="none" w:sz="0" w:space="0" w:color="auto"/>
                <w:left w:val="none" w:sz="0" w:space="0" w:color="auto"/>
                <w:bottom w:val="none" w:sz="0" w:space="0" w:color="auto"/>
                <w:right w:val="none" w:sz="0" w:space="0" w:color="auto"/>
              </w:divBdr>
            </w:div>
            <w:div w:id="285281021">
              <w:marLeft w:val="0"/>
              <w:marRight w:val="0"/>
              <w:marTop w:val="0"/>
              <w:marBottom w:val="0"/>
              <w:divBdr>
                <w:top w:val="none" w:sz="0" w:space="0" w:color="auto"/>
                <w:left w:val="none" w:sz="0" w:space="0" w:color="auto"/>
                <w:bottom w:val="none" w:sz="0" w:space="0" w:color="auto"/>
                <w:right w:val="none" w:sz="0" w:space="0" w:color="auto"/>
              </w:divBdr>
            </w:div>
            <w:div w:id="415904779">
              <w:marLeft w:val="0"/>
              <w:marRight w:val="0"/>
              <w:marTop w:val="0"/>
              <w:marBottom w:val="0"/>
              <w:divBdr>
                <w:top w:val="none" w:sz="0" w:space="0" w:color="auto"/>
                <w:left w:val="none" w:sz="0" w:space="0" w:color="auto"/>
                <w:bottom w:val="none" w:sz="0" w:space="0" w:color="auto"/>
                <w:right w:val="none" w:sz="0" w:space="0" w:color="auto"/>
              </w:divBdr>
            </w:div>
            <w:div w:id="320162957">
              <w:marLeft w:val="0"/>
              <w:marRight w:val="0"/>
              <w:marTop w:val="0"/>
              <w:marBottom w:val="0"/>
              <w:divBdr>
                <w:top w:val="none" w:sz="0" w:space="0" w:color="auto"/>
                <w:left w:val="none" w:sz="0" w:space="0" w:color="auto"/>
                <w:bottom w:val="none" w:sz="0" w:space="0" w:color="auto"/>
                <w:right w:val="none" w:sz="0" w:space="0" w:color="auto"/>
              </w:divBdr>
            </w:div>
            <w:div w:id="1356419709">
              <w:marLeft w:val="0"/>
              <w:marRight w:val="0"/>
              <w:marTop w:val="0"/>
              <w:marBottom w:val="0"/>
              <w:divBdr>
                <w:top w:val="none" w:sz="0" w:space="0" w:color="auto"/>
                <w:left w:val="none" w:sz="0" w:space="0" w:color="auto"/>
                <w:bottom w:val="none" w:sz="0" w:space="0" w:color="auto"/>
                <w:right w:val="none" w:sz="0" w:space="0" w:color="auto"/>
              </w:divBdr>
            </w:div>
            <w:div w:id="495072138">
              <w:marLeft w:val="0"/>
              <w:marRight w:val="0"/>
              <w:marTop w:val="0"/>
              <w:marBottom w:val="0"/>
              <w:divBdr>
                <w:top w:val="none" w:sz="0" w:space="0" w:color="auto"/>
                <w:left w:val="none" w:sz="0" w:space="0" w:color="auto"/>
                <w:bottom w:val="none" w:sz="0" w:space="0" w:color="auto"/>
                <w:right w:val="none" w:sz="0" w:space="0" w:color="auto"/>
              </w:divBdr>
            </w:div>
            <w:div w:id="1379816035">
              <w:marLeft w:val="0"/>
              <w:marRight w:val="0"/>
              <w:marTop w:val="0"/>
              <w:marBottom w:val="0"/>
              <w:divBdr>
                <w:top w:val="none" w:sz="0" w:space="0" w:color="auto"/>
                <w:left w:val="none" w:sz="0" w:space="0" w:color="auto"/>
                <w:bottom w:val="none" w:sz="0" w:space="0" w:color="auto"/>
                <w:right w:val="none" w:sz="0" w:space="0" w:color="auto"/>
              </w:divBdr>
            </w:div>
            <w:div w:id="795178192">
              <w:marLeft w:val="0"/>
              <w:marRight w:val="0"/>
              <w:marTop w:val="0"/>
              <w:marBottom w:val="0"/>
              <w:divBdr>
                <w:top w:val="none" w:sz="0" w:space="0" w:color="auto"/>
                <w:left w:val="none" w:sz="0" w:space="0" w:color="auto"/>
                <w:bottom w:val="none" w:sz="0" w:space="0" w:color="auto"/>
                <w:right w:val="none" w:sz="0" w:space="0" w:color="auto"/>
              </w:divBdr>
            </w:div>
            <w:div w:id="172770798">
              <w:marLeft w:val="0"/>
              <w:marRight w:val="0"/>
              <w:marTop w:val="0"/>
              <w:marBottom w:val="0"/>
              <w:divBdr>
                <w:top w:val="none" w:sz="0" w:space="0" w:color="auto"/>
                <w:left w:val="none" w:sz="0" w:space="0" w:color="auto"/>
                <w:bottom w:val="none" w:sz="0" w:space="0" w:color="auto"/>
                <w:right w:val="none" w:sz="0" w:space="0" w:color="auto"/>
              </w:divBdr>
            </w:div>
            <w:div w:id="1540431516">
              <w:marLeft w:val="0"/>
              <w:marRight w:val="0"/>
              <w:marTop w:val="0"/>
              <w:marBottom w:val="0"/>
              <w:divBdr>
                <w:top w:val="none" w:sz="0" w:space="0" w:color="auto"/>
                <w:left w:val="none" w:sz="0" w:space="0" w:color="auto"/>
                <w:bottom w:val="none" w:sz="0" w:space="0" w:color="auto"/>
                <w:right w:val="none" w:sz="0" w:space="0" w:color="auto"/>
              </w:divBdr>
            </w:div>
            <w:div w:id="1657563469">
              <w:marLeft w:val="0"/>
              <w:marRight w:val="0"/>
              <w:marTop w:val="0"/>
              <w:marBottom w:val="0"/>
              <w:divBdr>
                <w:top w:val="none" w:sz="0" w:space="0" w:color="auto"/>
                <w:left w:val="none" w:sz="0" w:space="0" w:color="auto"/>
                <w:bottom w:val="none" w:sz="0" w:space="0" w:color="auto"/>
                <w:right w:val="none" w:sz="0" w:space="0" w:color="auto"/>
              </w:divBdr>
            </w:div>
            <w:div w:id="1276059553">
              <w:marLeft w:val="0"/>
              <w:marRight w:val="0"/>
              <w:marTop w:val="0"/>
              <w:marBottom w:val="0"/>
              <w:divBdr>
                <w:top w:val="none" w:sz="0" w:space="0" w:color="auto"/>
                <w:left w:val="none" w:sz="0" w:space="0" w:color="auto"/>
                <w:bottom w:val="none" w:sz="0" w:space="0" w:color="auto"/>
                <w:right w:val="none" w:sz="0" w:space="0" w:color="auto"/>
              </w:divBdr>
            </w:div>
            <w:div w:id="2054648785">
              <w:marLeft w:val="0"/>
              <w:marRight w:val="0"/>
              <w:marTop w:val="0"/>
              <w:marBottom w:val="0"/>
              <w:divBdr>
                <w:top w:val="none" w:sz="0" w:space="0" w:color="auto"/>
                <w:left w:val="none" w:sz="0" w:space="0" w:color="auto"/>
                <w:bottom w:val="none" w:sz="0" w:space="0" w:color="auto"/>
                <w:right w:val="none" w:sz="0" w:space="0" w:color="auto"/>
              </w:divBdr>
            </w:div>
            <w:div w:id="1336807932">
              <w:marLeft w:val="0"/>
              <w:marRight w:val="0"/>
              <w:marTop w:val="0"/>
              <w:marBottom w:val="0"/>
              <w:divBdr>
                <w:top w:val="none" w:sz="0" w:space="0" w:color="auto"/>
                <w:left w:val="none" w:sz="0" w:space="0" w:color="auto"/>
                <w:bottom w:val="none" w:sz="0" w:space="0" w:color="auto"/>
                <w:right w:val="none" w:sz="0" w:space="0" w:color="auto"/>
              </w:divBdr>
            </w:div>
            <w:div w:id="1963805121">
              <w:marLeft w:val="0"/>
              <w:marRight w:val="0"/>
              <w:marTop w:val="0"/>
              <w:marBottom w:val="0"/>
              <w:divBdr>
                <w:top w:val="none" w:sz="0" w:space="0" w:color="auto"/>
                <w:left w:val="none" w:sz="0" w:space="0" w:color="auto"/>
                <w:bottom w:val="none" w:sz="0" w:space="0" w:color="auto"/>
                <w:right w:val="none" w:sz="0" w:space="0" w:color="auto"/>
              </w:divBdr>
            </w:div>
            <w:div w:id="383792898">
              <w:marLeft w:val="0"/>
              <w:marRight w:val="0"/>
              <w:marTop w:val="0"/>
              <w:marBottom w:val="0"/>
              <w:divBdr>
                <w:top w:val="none" w:sz="0" w:space="0" w:color="auto"/>
                <w:left w:val="none" w:sz="0" w:space="0" w:color="auto"/>
                <w:bottom w:val="none" w:sz="0" w:space="0" w:color="auto"/>
                <w:right w:val="none" w:sz="0" w:space="0" w:color="auto"/>
              </w:divBdr>
            </w:div>
            <w:div w:id="1571965854">
              <w:marLeft w:val="0"/>
              <w:marRight w:val="0"/>
              <w:marTop w:val="0"/>
              <w:marBottom w:val="0"/>
              <w:divBdr>
                <w:top w:val="none" w:sz="0" w:space="0" w:color="auto"/>
                <w:left w:val="none" w:sz="0" w:space="0" w:color="auto"/>
                <w:bottom w:val="none" w:sz="0" w:space="0" w:color="auto"/>
                <w:right w:val="none" w:sz="0" w:space="0" w:color="auto"/>
              </w:divBdr>
            </w:div>
            <w:div w:id="2100370369">
              <w:marLeft w:val="0"/>
              <w:marRight w:val="0"/>
              <w:marTop w:val="0"/>
              <w:marBottom w:val="0"/>
              <w:divBdr>
                <w:top w:val="none" w:sz="0" w:space="0" w:color="auto"/>
                <w:left w:val="none" w:sz="0" w:space="0" w:color="auto"/>
                <w:bottom w:val="none" w:sz="0" w:space="0" w:color="auto"/>
                <w:right w:val="none" w:sz="0" w:space="0" w:color="auto"/>
              </w:divBdr>
            </w:div>
            <w:div w:id="1575240199">
              <w:marLeft w:val="0"/>
              <w:marRight w:val="0"/>
              <w:marTop w:val="0"/>
              <w:marBottom w:val="0"/>
              <w:divBdr>
                <w:top w:val="none" w:sz="0" w:space="0" w:color="auto"/>
                <w:left w:val="none" w:sz="0" w:space="0" w:color="auto"/>
                <w:bottom w:val="none" w:sz="0" w:space="0" w:color="auto"/>
                <w:right w:val="none" w:sz="0" w:space="0" w:color="auto"/>
              </w:divBdr>
            </w:div>
            <w:div w:id="430322525">
              <w:marLeft w:val="0"/>
              <w:marRight w:val="0"/>
              <w:marTop w:val="0"/>
              <w:marBottom w:val="0"/>
              <w:divBdr>
                <w:top w:val="none" w:sz="0" w:space="0" w:color="auto"/>
                <w:left w:val="none" w:sz="0" w:space="0" w:color="auto"/>
                <w:bottom w:val="none" w:sz="0" w:space="0" w:color="auto"/>
                <w:right w:val="none" w:sz="0" w:space="0" w:color="auto"/>
              </w:divBdr>
            </w:div>
            <w:div w:id="275017317">
              <w:marLeft w:val="0"/>
              <w:marRight w:val="0"/>
              <w:marTop w:val="0"/>
              <w:marBottom w:val="0"/>
              <w:divBdr>
                <w:top w:val="none" w:sz="0" w:space="0" w:color="auto"/>
                <w:left w:val="none" w:sz="0" w:space="0" w:color="auto"/>
                <w:bottom w:val="none" w:sz="0" w:space="0" w:color="auto"/>
                <w:right w:val="none" w:sz="0" w:space="0" w:color="auto"/>
              </w:divBdr>
            </w:div>
            <w:div w:id="813714581">
              <w:marLeft w:val="0"/>
              <w:marRight w:val="0"/>
              <w:marTop w:val="0"/>
              <w:marBottom w:val="0"/>
              <w:divBdr>
                <w:top w:val="none" w:sz="0" w:space="0" w:color="auto"/>
                <w:left w:val="none" w:sz="0" w:space="0" w:color="auto"/>
                <w:bottom w:val="none" w:sz="0" w:space="0" w:color="auto"/>
                <w:right w:val="none" w:sz="0" w:space="0" w:color="auto"/>
              </w:divBdr>
            </w:div>
            <w:div w:id="240990862">
              <w:marLeft w:val="0"/>
              <w:marRight w:val="0"/>
              <w:marTop w:val="0"/>
              <w:marBottom w:val="0"/>
              <w:divBdr>
                <w:top w:val="none" w:sz="0" w:space="0" w:color="auto"/>
                <w:left w:val="none" w:sz="0" w:space="0" w:color="auto"/>
                <w:bottom w:val="none" w:sz="0" w:space="0" w:color="auto"/>
                <w:right w:val="none" w:sz="0" w:space="0" w:color="auto"/>
              </w:divBdr>
            </w:div>
            <w:div w:id="1728067300">
              <w:marLeft w:val="0"/>
              <w:marRight w:val="0"/>
              <w:marTop w:val="0"/>
              <w:marBottom w:val="0"/>
              <w:divBdr>
                <w:top w:val="none" w:sz="0" w:space="0" w:color="auto"/>
                <w:left w:val="none" w:sz="0" w:space="0" w:color="auto"/>
                <w:bottom w:val="none" w:sz="0" w:space="0" w:color="auto"/>
                <w:right w:val="none" w:sz="0" w:space="0" w:color="auto"/>
              </w:divBdr>
            </w:div>
            <w:div w:id="1347559406">
              <w:marLeft w:val="0"/>
              <w:marRight w:val="0"/>
              <w:marTop w:val="0"/>
              <w:marBottom w:val="0"/>
              <w:divBdr>
                <w:top w:val="none" w:sz="0" w:space="0" w:color="auto"/>
                <w:left w:val="none" w:sz="0" w:space="0" w:color="auto"/>
                <w:bottom w:val="none" w:sz="0" w:space="0" w:color="auto"/>
                <w:right w:val="none" w:sz="0" w:space="0" w:color="auto"/>
              </w:divBdr>
            </w:div>
            <w:div w:id="212157215">
              <w:marLeft w:val="0"/>
              <w:marRight w:val="0"/>
              <w:marTop w:val="0"/>
              <w:marBottom w:val="0"/>
              <w:divBdr>
                <w:top w:val="none" w:sz="0" w:space="0" w:color="auto"/>
                <w:left w:val="none" w:sz="0" w:space="0" w:color="auto"/>
                <w:bottom w:val="none" w:sz="0" w:space="0" w:color="auto"/>
                <w:right w:val="none" w:sz="0" w:space="0" w:color="auto"/>
              </w:divBdr>
            </w:div>
            <w:div w:id="274755018">
              <w:marLeft w:val="0"/>
              <w:marRight w:val="0"/>
              <w:marTop w:val="0"/>
              <w:marBottom w:val="0"/>
              <w:divBdr>
                <w:top w:val="none" w:sz="0" w:space="0" w:color="auto"/>
                <w:left w:val="none" w:sz="0" w:space="0" w:color="auto"/>
                <w:bottom w:val="none" w:sz="0" w:space="0" w:color="auto"/>
                <w:right w:val="none" w:sz="0" w:space="0" w:color="auto"/>
              </w:divBdr>
            </w:div>
            <w:div w:id="161362315">
              <w:marLeft w:val="0"/>
              <w:marRight w:val="0"/>
              <w:marTop w:val="0"/>
              <w:marBottom w:val="0"/>
              <w:divBdr>
                <w:top w:val="none" w:sz="0" w:space="0" w:color="auto"/>
                <w:left w:val="none" w:sz="0" w:space="0" w:color="auto"/>
                <w:bottom w:val="none" w:sz="0" w:space="0" w:color="auto"/>
                <w:right w:val="none" w:sz="0" w:space="0" w:color="auto"/>
              </w:divBdr>
            </w:div>
            <w:div w:id="897327213">
              <w:marLeft w:val="0"/>
              <w:marRight w:val="0"/>
              <w:marTop w:val="0"/>
              <w:marBottom w:val="0"/>
              <w:divBdr>
                <w:top w:val="none" w:sz="0" w:space="0" w:color="auto"/>
                <w:left w:val="none" w:sz="0" w:space="0" w:color="auto"/>
                <w:bottom w:val="none" w:sz="0" w:space="0" w:color="auto"/>
                <w:right w:val="none" w:sz="0" w:space="0" w:color="auto"/>
              </w:divBdr>
            </w:div>
            <w:div w:id="413204674">
              <w:marLeft w:val="0"/>
              <w:marRight w:val="0"/>
              <w:marTop w:val="0"/>
              <w:marBottom w:val="0"/>
              <w:divBdr>
                <w:top w:val="none" w:sz="0" w:space="0" w:color="auto"/>
                <w:left w:val="none" w:sz="0" w:space="0" w:color="auto"/>
                <w:bottom w:val="none" w:sz="0" w:space="0" w:color="auto"/>
                <w:right w:val="none" w:sz="0" w:space="0" w:color="auto"/>
              </w:divBdr>
            </w:div>
            <w:div w:id="560941386">
              <w:marLeft w:val="0"/>
              <w:marRight w:val="0"/>
              <w:marTop w:val="0"/>
              <w:marBottom w:val="0"/>
              <w:divBdr>
                <w:top w:val="none" w:sz="0" w:space="0" w:color="auto"/>
                <w:left w:val="none" w:sz="0" w:space="0" w:color="auto"/>
                <w:bottom w:val="none" w:sz="0" w:space="0" w:color="auto"/>
                <w:right w:val="none" w:sz="0" w:space="0" w:color="auto"/>
              </w:divBdr>
            </w:div>
            <w:div w:id="1081413343">
              <w:marLeft w:val="0"/>
              <w:marRight w:val="0"/>
              <w:marTop w:val="0"/>
              <w:marBottom w:val="0"/>
              <w:divBdr>
                <w:top w:val="none" w:sz="0" w:space="0" w:color="auto"/>
                <w:left w:val="none" w:sz="0" w:space="0" w:color="auto"/>
                <w:bottom w:val="none" w:sz="0" w:space="0" w:color="auto"/>
                <w:right w:val="none" w:sz="0" w:space="0" w:color="auto"/>
              </w:divBdr>
            </w:div>
            <w:div w:id="68501107">
              <w:marLeft w:val="0"/>
              <w:marRight w:val="0"/>
              <w:marTop w:val="0"/>
              <w:marBottom w:val="0"/>
              <w:divBdr>
                <w:top w:val="none" w:sz="0" w:space="0" w:color="auto"/>
                <w:left w:val="none" w:sz="0" w:space="0" w:color="auto"/>
                <w:bottom w:val="none" w:sz="0" w:space="0" w:color="auto"/>
                <w:right w:val="none" w:sz="0" w:space="0" w:color="auto"/>
              </w:divBdr>
            </w:div>
            <w:div w:id="1755932174">
              <w:marLeft w:val="0"/>
              <w:marRight w:val="0"/>
              <w:marTop w:val="0"/>
              <w:marBottom w:val="0"/>
              <w:divBdr>
                <w:top w:val="none" w:sz="0" w:space="0" w:color="auto"/>
                <w:left w:val="none" w:sz="0" w:space="0" w:color="auto"/>
                <w:bottom w:val="none" w:sz="0" w:space="0" w:color="auto"/>
                <w:right w:val="none" w:sz="0" w:space="0" w:color="auto"/>
              </w:divBdr>
            </w:div>
            <w:div w:id="1386950132">
              <w:marLeft w:val="0"/>
              <w:marRight w:val="0"/>
              <w:marTop w:val="0"/>
              <w:marBottom w:val="0"/>
              <w:divBdr>
                <w:top w:val="none" w:sz="0" w:space="0" w:color="auto"/>
                <w:left w:val="none" w:sz="0" w:space="0" w:color="auto"/>
                <w:bottom w:val="none" w:sz="0" w:space="0" w:color="auto"/>
                <w:right w:val="none" w:sz="0" w:space="0" w:color="auto"/>
              </w:divBdr>
            </w:div>
            <w:div w:id="153300476">
              <w:marLeft w:val="0"/>
              <w:marRight w:val="0"/>
              <w:marTop w:val="0"/>
              <w:marBottom w:val="0"/>
              <w:divBdr>
                <w:top w:val="none" w:sz="0" w:space="0" w:color="auto"/>
                <w:left w:val="none" w:sz="0" w:space="0" w:color="auto"/>
                <w:bottom w:val="none" w:sz="0" w:space="0" w:color="auto"/>
                <w:right w:val="none" w:sz="0" w:space="0" w:color="auto"/>
              </w:divBdr>
            </w:div>
            <w:div w:id="1090734907">
              <w:marLeft w:val="0"/>
              <w:marRight w:val="0"/>
              <w:marTop w:val="0"/>
              <w:marBottom w:val="0"/>
              <w:divBdr>
                <w:top w:val="none" w:sz="0" w:space="0" w:color="auto"/>
                <w:left w:val="none" w:sz="0" w:space="0" w:color="auto"/>
                <w:bottom w:val="none" w:sz="0" w:space="0" w:color="auto"/>
                <w:right w:val="none" w:sz="0" w:space="0" w:color="auto"/>
              </w:divBdr>
            </w:div>
            <w:div w:id="682438614">
              <w:marLeft w:val="0"/>
              <w:marRight w:val="0"/>
              <w:marTop w:val="0"/>
              <w:marBottom w:val="0"/>
              <w:divBdr>
                <w:top w:val="none" w:sz="0" w:space="0" w:color="auto"/>
                <w:left w:val="none" w:sz="0" w:space="0" w:color="auto"/>
                <w:bottom w:val="none" w:sz="0" w:space="0" w:color="auto"/>
                <w:right w:val="none" w:sz="0" w:space="0" w:color="auto"/>
              </w:divBdr>
            </w:div>
            <w:div w:id="1260332366">
              <w:marLeft w:val="0"/>
              <w:marRight w:val="0"/>
              <w:marTop w:val="0"/>
              <w:marBottom w:val="0"/>
              <w:divBdr>
                <w:top w:val="none" w:sz="0" w:space="0" w:color="auto"/>
                <w:left w:val="none" w:sz="0" w:space="0" w:color="auto"/>
                <w:bottom w:val="none" w:sz="0" w:space="0" w:color="auto"/>
                <w:right w:val="none" w:sz="0" w:space="0" w:color="auto"/>
              </w:divBdr>
            </w:div>
            <w:div w:id="1184981746">
              <w:marLeft w:val="0"/>
              <w:marRight w:val="0"/>
              <w:marTop w:val="0"/>
              <w:marBottom w:val="0"/>
              <w:divBdr>
                <w:top w:val="none" w:sz="0" w:space="0" w:color="auto"/>
                <w:left w:val="none" w:sz="0" w:space="0" w:color="auto"/>
                <w:bottom w:val="none" w:sz="0" w:space="0" w:color="auto"/>
                <w:right w:val="none" w:sz="0" w:space="0" w:color="auto"/>
              </w:divBdr>
            </w:div>
            <w:div w:id="2010329246">
              <w:marLeft w:val="0"/>
              <w:marRight w:val="0"/>
              <w:marTop w:val="0"/>
              <w:marBottom w:val="0"/>
              <w:divBdr>
                <w:top w:val="none" w:sz="0" w:space="0" w:color="auto"/>
                <w:left w:val="none" w:sz="0" w:space="0" w:color="auto"/>
                <w:bottom w:val="none" w:sz="0" w:space="0" w:color="auto"/>
                <w:right w:val="none" w:sz="0" w:space="0" w:color="auto"/>
              </w:divBdr>
            </w:div>
            <w:div w:id="1048647785">
              <w:marLeft w:val="0"/>
              <w:marRight w:val="0"/>
              <w:marTop w:val="0"/>
              <w:marBottom w:val="0"/>
              <w:divBdr>
                <w:top w:val="none" w:sz="0" w:space="0" w:color="auto"/>
                <w:left w:val="none" w:sz="0" w:space="0" w:color="auto"/>
                <w:bottom w:val="none" w:sz="0" w:space="0" w:color="auto"/>
                <w:right w:val="none" w:sz="0" w:space="0" w:color="auto"/>
              </w:divBdr>
            </w:div>
            <w:div w:id="105734489">
              <w:marLeft w:val="0"/>
              <w:marRight w:val="0"/>
              <w:marTop w:val="0"/>
              <w:marBottom w:val="0"/>
              <w:divBdr>
                <w:top w:val="none" w:sz="0" w:space="0" w:color="auto"/>
                <w:left w:val="none" w:sz="0" w:space="0" w:color="auto"/>
                <w:bottom w:val="none" w:sz="0" w:space="0" w:color="auto"/>
                <w:right w:val="none" w:sz="0" w:space="0" w:color="auto"/>
              </w:divBdr>
            </w:div>
            <w:div w:id="655693196">
              <w:marLeft w:val="0"/>
              <w:marRight w:val="0"/>
              <w:marTop w:val="0"/>
              <w:marBottom w:val="0"/>
              <w:divBdr>
                <w:top w:val="none" w:sz="0" w:space="0" w:color="auto"/>
                <w:left w:val="none" w:sz="0" w:space="0" w:color="auto"/>
                <w:bottom w:val="none" w:sz="0" w:space="0" w:color="auto"/>
                <w:right w:val="none" w:sz="0" w:space="0" w:color="auto"/>
              </w:divBdr>
            </w:div>
            <w:div w:id="994844774">
              <w:marLeft w:val="0"/>
              <w:marRight w:val="0"/>
              <w:marTop w:val="0"/>
              <w:marBottom w:val="0"/>
              <w:divBdr>
                <w:top w:val="none" w:sz="0" w:space="0" w:color="auto"/>
                <w:left w:val="none" w:sz="0" w:space="0" w:color="auto"/>
                <w:bottom w:val="none" w:sz="0" w:space="0" w:color="auto"/>
                <w:right w:val="none" w:sz="0" w:space="0" w:color="auto"/>
              </w:divBdr>
            </w:div>
            <w:div w:id="1757677042">
              <w:marLeft w:val="0"/>
              <w:marRight w:val="0"/>
              <w:marTop w:val="0"/>
              <w:marBottom w:val="0"/>
              <w:divBdr>
                <w:top w:val="none" w:sz="0" w:space="0" w:color="auto"/>
                <w:left w:val="none" w:sz="0" w:space="0" w:color="auto"/>
                <w:bottom w:val="none" w:sz="0" w:space="0" w:color="auto"/>
                <w:right w:val="none" w:sz="0" w:space="0" w:color="auto"/>
              </w:divBdr>
            </w:div>
            <w:div w:id="681514323">
              <w:marLeft w:val="0"/>
              <w:marRight w:val="0"/>
              <w:marTop w:val="0"/>
              <w:marBottom w:val="0"/>
              <w:divBdr>
                <w:top w:val="none" w:sz="0" w:space="0" w:color="auto"/>
                <w:left w:val="none" w:sz="0" w:space="0" w:color="auto"/>
                <w:bottom w:val="none" w:sz="0" w:space="0" w:color="auto"/>
                <w:right w:val="none" w:sz="0" w:space="0" w:color="auto"/>
              </w:divBdr>
            </w:div>
            <w:div w:id="652368251">
              <w:marLeft w:val="0"/>
              <w:marRight w:val="0"/>
              <w:marTop w:val="0"/>
              <w:marBottom w:val="0"/>
              <w:divBdr>
                <w:top w:val="none" w:sz="0" w:space="0" w:color="auto"/>
                <w:left w:val="none" w:sz="0" w:space="0" w:color="auto"/>
                <w:bottom w:val="none" w:sz="0" w:space="0" w:color="auto"/>
                <w:right w:val="none" w:sz="0" w:space="0" w:color="auto"/>
              </w:divBdr>
            </w:div>
            <w:div w:id="1649745968">
              <w:marLeft w:val="0"/>
              <w:marRight w:val="0"/>
              <w:marTop w:val="0"/>
              <w:marBottom w:val="0"/>
              <w:divBdr>
                <w:top w:val="none" w:sz="0" w:space="0" w:color="auto"/>
                <w:left w:val="none" w:sz="0" w:space="0" w:color="auto"/>
                <w:bottom w:val="none" w:sz="0" w:space="0" w:color="auto"/>
                <w:right w:val="none" w:sz="0" w:space="0" w:color="auto"/>
              </w:divBdr>
            </w:div>
            <w:div w:id="1910186073">
              <w:marLeft w:val="0"/>
              <w:marRight w:val="0"/>
              <w:marTop w:val="0"/>
              <w:marBottom w:val="0"/>
              <w:divBdr>
                <w:top w:val="none" w:sz="0" w:space="0" w:color="auto"/>
                <w:left w:val="none" w:sz="0" w:space="0" w:color="auto"/>
                <w:bottom w:val="none" w:sz="0" w:space="0" w:color="auto"/>
                <w:right w:val="none" w:sz="0" w:space="0" w:color="auto"/>
              </w:divBdr>
            </w:div>
            <w:div w:id="2022318306">
              <w:marLeft w:val="0"/>
              <w:marRight w:val="0"/>
              <w:marTop w:val="0"/>
              <w:marBottom w:val="0"/>
              <w:divBdr>
                <w:top w:val="none" w:sz="0" w:space="0" w:color="auto"/>
                <w:left w:val="none" w:sz="0" w:space="0" w:color="auto"/>
                <w:bottom w:val="none" w:sz="0" w:space="0" w:color="auto"/>
                <w:right w:val="none" w:sz="0" w:space="0" w:color="auto"/>
              </w:divBdr>
            </w:div>
            <w:div w:id="149908809">
              <w:marLeft w:val="0"/>
              <w:marRight w:val="0"/>
              <w:marTop w:val="0"/>
              <w:marBottom w:val="0"/>
              <w:divBdr>
                <w:top w:val="none" w:sz="0" w:space="0" w:color="auto"/>
                <w:left w:val="none" w:sz="0" w:space="0" w:color="auto"/>
                <w:bottom w:val="none" w:sz="0" w:space="0" w:color="auto"/>
                <w:right w:val="none" w:sz="0" w:space="0" w:color="auto"/>
              </w:divBdr>
            </w:div>
            <w:div w:id="1129710951">
              <w:marLeft w:val="0"/>
              <w:marRight w:val="0"/>
              <w:marTop w:val="0"/>
              <w:marBottom w:val="0"/>
              <w:divBdr>
                <w:top w:val="none" w:sz="0" w:space="0" w:color="auto"/>
                <w:left w:val="none" w:sz="0" w:space="0" w:color="auto"/>
                <w:bottom w:val="none" w:sz="0" w:space="0" w:color="auto"/>
                <w:right w:val="none" w:sz="0" w:space="0" w:color="auto"/>
              </w:divBdr>
            </w:div>
            <w:div w:id="1058089021">
              <w:marLeft w:val="0"/>
              <w:marRight w:val="0"/>
              <w:marTop w:val="0"/>
              <w:marBottom w:val="0"/>
              <w:divBdr>
                <w:top w:val="none" w:sz="0" w:space="0" w:color="auto"/>
                <w:left w:val="none" w:sz="0" w:space="0" w:color="auto"/>
                <w:bottom w:val="none" w:sz="0" w:space="0" w:color="auto"/>
                <w:right w:val="none" w:sz="0" w:space="0" w:color="auto"/>
              </w:divBdr>
            </w:div>
            <w:div w:id="1097869578">
              <w:marLeft w:val="0"/>
              <w:marRight w:val="0"/>
              <w:marTop w:val="0"/>
              <w:marBottom w:val="0"/>
              <w:divBdr>
                <w:top w:val="none" w:sz="0" w:space="0" w:color="auto"/>
                <w:left w:val="none" w:sz="0" w:space="0" w:color="auto"/>
                <w:bottom w:val="none" w:sz="0" w:space="0" w:color="auto"/>
                <w:right w:val="none" w:sz="0" w:space="0" w:color="auto"/>
              </w:divBdr>
            </w:div>
            <w:div w:id="1785494349">
              <w:marLeft w:val="0"/>
              <w:marRight w:val="0"/>
              <w:marTop w:val="0"/>
              <w:marBottom w:val="0"/>
              <w:divBdr>
                <w:top w:val="none" w:sz="0" w:space="0" w:color="auto"/>
                <w:left w:val="none" w:sz="0" w:space="0" w:color="auto"/>
                <w:bottom w:val="none" w:sz="0" w:space="0" w:color="auto"/>
                <w:right w:val="none" w:sz="0" w:space="0" w:color="auto"/>
              </w:divBdr>
            </w:div>
            <w:div w:id="1708946222">
              <w:marLeft w:val="0"/>
              <w:marRight w:val="0"/>
              <w:marTop w:val="0"/>
              <w:marBottom w:val="0"/>
              <w:divBdr>
                <w:top w:val="none" w:sz="0" w:space="0" w:color="auto"/>
                <w:left w:val="none" w:sz="0" w:space="0" w:color="auto"/>
                <w:bottom w:val="none" w:sz="0" w:space="0" w:color="auto"/>
                <w:right w:val="none" w:sz="0" w:space="0" w:color="auto"/>
              </w:divBdr>
            </w:div>
            <w:div w:id="1650406255">
              <w:marLeft w:val="0"/>
              <w:marRight w:val="0"/>
              <w:marTop w:val="0"/>
              <w:marBottom w:val="0"/>
              <w:divBdr>
                <w:top w:val="none" w:sz="0" w:space="0" w:color="auto"/>
                <w:left w:val="none" w:sz="0" w:space="0" w:color="auto"/>
                <w:bottom w:val="none" w:sz="0" w:space="0" w:color="auto"/>
                <w:right w:val="none" w:sz="0" w:space="0" w:color="auto"/>
              </w:divBdr>
            </w:div>
            <w:div w:id="1108501669">
              <w:marLeft w:val="0"/>
              <w:marRight w:val="0"/>
              <w:marTop w:val="0"/>
              <w:marBottom w:val="0"/>
              <w:divBdr>
                <w:top w:val="none" w:sz="0" w:space="0" w:color="auto"/>
                <w:left w:val="none" w:sz="0" w:space="0" w:color="auto"/>
                <w:bottom w:val="none" w:sz="0" w:space="0" w:color="auto"/>
                <w:right w:val="none" w:sz="0" w:space="0" w:color="auto"/>
              </w:divBdr>
            </w:div>
            <w:div w:id="1181889764">
              <w:marLeft w:val="0"/>
              <w:marRight w:val="0"/>
              <w:marTop w:val="0"/>
              <w:marBottom w:val="0"/>
              <w:divBdr>
                <w:top w:val="none" w:sz="0" w:space="0" w:color="auto"/>
                <w:left w:val="none" w:sz="0" w:space="0" w:color="auto"/>
                <w:bottom w:val="none" w:sz="0" w:space="0" w:color="auto"/>
                <w:right w:val="none" w:sz="0" w:space="0" w:color="auto"/>
              </w:divBdr>
            </w:div>
            <w:div w:id="364255350">
              <w:marLeft w:val="0"/>
              <w:marRight w:val="0"/>
              <w:marTop w:val="0"/>
              <w:marBottom w:val="0"/>
              <w:divBdr>
                <w:top w:val="none" w:sz="0" w:space="0" w:color="auto"/>
                <w:left w:val="none" w:sz="0" w:space="0" w:color="auto"/>
                <w:bottom w:val="none" w:sz="0" w:space="0" w:color="auto"/>
                <w:right w:val="none" w:sz="0" w:space="0" w:color="auto"/>
              </w:divBdr>
            </w:div>
            <w:div w:id="1889216349">
              <w:marLeft w:val="0"/>
              <w:marRight w:val="0"/>
              <w:marTop w:val="0"/>
              <w:marBottom w:val="0"/>
              <w:divBdr>
                <w:top w:val="none" w:sz="0" w:space="0" w:color="auto"/>
                <w:left w:val="none" w:sz="0" w:space="0" w:color="auto"/>
                <w:bottom w:val="none" w:sz="0" w:space="0" w:color="auto"/>
                <w:right w:val="none" w:sz="0" w:space="0" w:color="auto"/>
              </w:divBdr>
            </w:div>
            <w:div w:id="947739818">
              <w:marLeft w:val="0"/>
              <w:marRight w:val="0"/>
              <w:marTop w:val="0"/>
              <w:marBottom w:val="0"/>
              <w:divBdr>
                <w:top w:val="none" w:sz="0" w:space="0" w:color="auto"/>
                <w:left w:val="none" w:sz="0" w:space="0" w:color="auto"/>
                <w:bottom w:val="none" w:sz="0" w:space="0" w:color="auto"/>
                <w:right w:val="none" w:sz="0" w:space="0" w:color="auto"/>
              </w:divBdr>
            </w:div>
            <w:div w:id="388892470">
              <w:marLeft w:val="0"/>
              <w:marRight w:val="0"/>
              <w:marTop w:val="0"/>
              <w:marBottom w:val="0"/>
              <w:divBdr>
                <w:top w:val="none" w:sz="0" w:space="0" w:color="auto"/>
                <w:left w:val="none" w:sz="0" w:space="0" w:color="auto"/>
                <w:bottom w:val="none" w:sz="0" w:space="0" w:color="auto"/>
                <w:right w:val="none" w:sz="0" w:space="0" w:color="auto"/>
              </w:divBdr>
            </w:div>
            <w:div w:id="769393390">
              <w:marLeft w:val="0"/>
              <w:marRight w:val="0"/>
              <w:marTop w:val="0"/>
              <w:marBottom w:val="0"/>
              <w:divBdr>
                <w:top w:val="none" w:sz="0" w:space="0" w:color="auto"/>
                <w:left w:val="none" w:sz="0" w:space="0" w:color="auto"/>
                <w:bottom w:val="none" w:sz="0" w:space="0" w:color="auto"/>
                <w:right w:val="none" w:sz="0" w:space="0" w:color="auto"/>
              </w:divBdr>
            </w:div>
            <w:div w:id="1613515661">
              <w:marLeft w:val="0"/>
              <w:marRight w:val="0"/>
              <w:marTop w:val="0"/>
              <w:marBottom w:val="0"/>
              <w:divBdr>
                <w:top w:val="none" w:sz="0" w:space="0" w:color="auto"/>
                <w:left w:val="none" w:sz="0" w:space="0" w:color="auto"/>
                <w:bottom w:val="none" w:sz="0" w:space="0" w:color="auto"/>
                <w:right w:val="none" w:sz="0" w:space="0" w:color="auto"/>
              </w:divBdr>
            </w:div>
            <w:div w:id="2055621386">
              <w:marLeft w:val="0"/>
              <w:marRight w:val="0"/>
              <w:marTop w:val="0"/>
              <w:marBottom w:val="0"/>
              <w:divBdr>
                <w:top w:val="none" w:sz="0" w:space="0" w:color="auto"/>
                <w:left w:val="none" w:sz="0" w:space="0" w:color="auto"/>
                <w:bottom w:val="none" w:sz="0" w:space="0" w:color="auto"/>
                <w:right w:val="none" w:sz="0" w:space="0" w:color="auto"/>
              </w:divBdr>
            </w:div>
            <w:div w:id="1717462791">
              <w:marLeft w:val="0"/>
              <w:marRight w:val="0"/>
              <w:marTop w:val="0"/>
              <w:marBottom w:val="0"/>
              <w:divBdr>
                <w:top w:val="none" w:sz="0" w:space="0" w:color="auto"/>
                <w:left w:val="none" w:sz="0" w:space="0" w:color="auto"/>
                <w:bottom w:val="none" w:sz="0" w:space="0" w:color="auto"/>
                <w:right w:val="none" w:sz="0" w:space="0" w:color="auto"/>
              </w:divBdr>
            </w:div>
            <w:div w:id="803696460">
              <w:marLeft w:val="0"/>
              <w:marRight w:val="0"/>
              <w:marTop w:val="0"/>
              <w:marBottom w:val="0"/>
              <w:divBdr>
                <w:top w:val="none" w:sz="0" w:space="0" w:color="auto"/>
                <w:left w:val="none" w:sz="0" w:space="0" w:color="auto"/>
                <w:bottom w:val="none" w:sz="0" w:space="0" w:color="auto"/>
                <w:right w:val="none" w:sz="0" w:space="0" w:color="auto"/>
              </w:divBdr>
            </w:div>
            <w:div w:id="1293101087">
              <w:marLeft w:val="0"/>
              <w:marRight w:val="0"/>
              <w:marTop w:val="0"/>
              <w:marBottom w:val="0"/>
              <w:divBdr>
                <w:top w:val="none" w:sz="0" w:space="0" w:color="auto"/>
                <w:left w:val="none" w:sz="0" w:space="0" w:color="auto"/>
                <w:bottom w:val="none" w:sz="0" w:space="0" w:color="auto"/>
                <w:right w:val="none" w:sz="0" w:space="0" w:color="auto"/>
              </w:divBdr>
            </w:div>
            <w:div w:id="1225798413">
              <w:marLeft w:val="0"/>
              <w:marRight w:val="0"/>
              <w:marTop w:val="0"/>
              <w:marBottom w:val="0"/>
              <w:divBdr>
                <w:top w:val="none" w:sz="0" w:space="0" w:color="auto"/>
                <w:left w:val="none" w:sz="0" w:space="0" w:color="auto"/>
                <w:bottom w:val="none" w:sz="0" w:space="0" w:color="auto"/>
                <w:right w:val="none" w:sz="0" w:space="0" w:color="auto"/>
              </w:divBdr>
            </w:div>
            <w:div w:id="389570981">
              <w:marLeft w:val="0"/>
              <w:marRight w:val="0"/>
              <w:marTop w:val="0"/>
              <w:marBottom w:val="0"/>
              <w:divBdr>
                <w:top w:val="none" w:sz="0" w:space="0" w:color="auto"/>
                <w:left w:val="none" w:sz="0" w:space="0" w:color="auto"/>
                <w:bottom w:val="none" w:sz="0" w:space="0" w:color="auto"/>
                <w:right w:val="none" w:sz="0" w:space="0" w:color="auto"/>
              </w:divBdr>
            </w:div>
            <w:div w:id="584076560">
              <w:marLeft w:val="0"/>
              <w:marRight w:val="0"/>
              <w:marTop w:val="0"/>
              <w:marBottom w:val="0"/>
              <w:divBdr>
                <w:top w:val="none" w:sz="0" w:space="0" w:color="auto"/>
                <w:left w:val="none" w:sz="0" w:space="0" w:color="auto"/>
                <w:bottom w:val="none" w:sz="0" w:space="0" w:color="auto"/>
                <w:right w:val="none" w:sz="0" w:space="0" w:color="auto"/>
              </w:divBdr>
            </w:div>
            <w:div w:id="1949386615">
              <w:marLeft w:val="0"/>
              <w:marRight w:val="0"/>
              <w:marTop w:val="0"/>
              <w:marBottom w:val="0"/>
              <w:divBdr>
                <w:top w:val="none" w:sz="0" w:space="0" w:color="auto"/>
                <w:left w:val="none" w:sz="0" w:space="0" w:color="auto"/>
                <w:bottom w:val="none" w:sz="0" w:space="0" w:color="auto"/>
                <w:right w:val="none" w:sz="0" w:space="0" w:color="auto"/>
              </w:divBdr>
            </w:div>
            <w:div w:id="798910945">
              <w:marLeft w:val="0"/>
              <w:marRight w:val="0"/>
              <w:marTop w:val="0"/>
              <w:marBottom w:val="0"/>
              <w:divBdr>
                <w:top w:val="none" w:sz="0" w:space="0" w:color="auto"/>
                <w:left w:val="none" w:sz="0" w:space="0" w:color="auto"/>
                <w:bottom w:val="none" w:sz="0" w:space="0" w:color="auto"/>
                <w:right w:val="none" w:sz="0" w:space="0" w:color="auto"/>
              </w:divBdr>
            </w:div>
            <w:div w:id="206988128">
              <w:marLeft w:val="0"/>
              <w:marRight w:val="0"/>
              <w:marTop w:val="0"/>
              <w:marBottom w:val="0"/>
              <w:divBdr>
                <w:top w:val="none" w:sz="0" w:space="0" w:color="auto"/>
                <w:left w:val="none" w:sz="0" w:space="0" w:color="auto"/>
                <w:bottom w:val="none" w:sz="0" w:space="0" w:color="auto"/>
                <w:right w:val="none" w:sz="0" w:space="0" w:color="auto"/>
              </w:divBdr>
            </w:div>
            <w:div w:id="1941571760">
              <w:marLeft w:val="0"/>
              <w:marRight w:val="0"/>
              <w:marTop w:val="0"/>
              <w:marBottom w:val="0"/>
              <w:divBdr>
                <w:top w:val="none" w:sz="0" w:space="0" w:color="auto"/>
                <w:left w:val="none" w:sz="0" w:space="0" w:color="auto"/>
                <w:bottom w:val="none" w:sz="0" w:space="0" w:color="auto"/>
                <w:right w:val="none" w:sz="0" w:space="0" w:color="auto"/>
              </w:divBdr>
            </w:div>
            <w:div w:id="1368604406">
              <w:marLeft w:val="0"/>
              <w:marRight w:val="0"/>
              <w:marTop w:val="0"/>
              <w:marBottom w:val="0"/>
              <w:divBdr>
                <w:top w:val="none" w:sz="0" w:space="0" w:color="auto"/>
                <w:left w:val="none" w:sz="0" w:space="0" w:color="auto"/>
                <w:bottom w:val="none" w:sz="0" w:space="0" w:color="auto"/>
                <w:right w:val="none" w:sz="0" w:space="0" w:color="auto"/>
              </w:divBdr>
            </w:div>
            <w:div w:id="2096783592">
              <w:marLeft w:val="0"/>
              <w:marRight w:val="0"/>
              <w:marTop w:val="0"/>
              <w:marBottom w:val="0"/>
              <w:divBdr>
                <w:top w:val="none" w:sz="0" w:space="0" w:color="auto"/>
                <w:left w:val="none" w:sz="0" w:space="0" w:color="auto"/>
                <w:bottom w:val="none" w:sz="0" w:space="0" w:color="auto"/>
                <w:right w:val="none" w:sz="0" w:space="0" w:color="auto"/>
              </w:divBdr>
            </w:div>
            <w:div w:id="1216427375">
              <w:marLeft w:val="0"/>
              <w:marRight w:val="0"/>
              <w:marTop w:val="0"/>
              <w:marBottom w:val="0"/>
              <w:divBdr>
                <w:top w:val="none" w:sz="0" w:space="0" w:color="auto"/>
                <w:left w:val="none" w:sz="0" w:space="0" w:color="auto"/>
                <w:bottom w:val="none" w:sz="0" w:space="0" w:color="auto"/>
                <w:right w:val="none" w:sz="0" w:space="0" w:color="auto"/>
              </w:divBdr>
            </w:div>
            <w:div w:id="67844678">
              <w:marLeft w:val="0"/>
              <w:marRight w:val="0"/>
              <w:marTop w:val="0"/>
              <w:marBottom w:val="0"/>
              <w:divBdr>
                <w:top w:val="none" w:sz="0" w:space="0" w:color="auto"/>
                <w:left w:val="none" w:sz="0" w:space="0" w:color="auto"/>
                <w:bottom w:val="none" w:sz="0" w:space="0" w:color="auto"/>
                <w:right w:val="none" w:sz="0" w:space="0" w:color="auto"/>
              </w:divBdr>
            </w:div>
            <w:div w:id="846866944">
              <w:marLeft w:val="0"/>
              <w:marRight w:val="0"/>
              <w:marTop w:val="0"/>
              <w:marBottom w:val="0"/>
              <w:divBdr>
                <w:top w:val="none" w:sz="0" w:space="0" w:color="auto"/>
                <w:left w:val="none" w:sz="0" w:space="0" w:color="auto"/>
                <w:bottom w:val="none" w:sz="0" w:space="0" w:color="auto"/>
                <w:right w:val="none" w:sz="0" w:space="0" w:color="auto"/>
              </w:divBdr>
            </w:div>
            <w:div w:id="1697804942">
              <w:marLeft w:val="0"/>
              <w:marRight w:val="0"/>
              <w:marTop w:val="0"/>
              <w:marBottom w:val="0"/>
              <w:divBdr>
                <w:top w:val="none" w:sz="0" w:space="0" w:color="auto"/>
                <w:left w:val="none" w:sz="0" w:space="0" w:color="auto"/>
                <w:bottom w:val="none" w:sz="0" w:space="0" w:color="auto"/>
                <w:right w:val="none" w:sz="0" w:space="0" w:color="auto"/>
              </w:divBdr>
            </w:div>
            <w:div w:id="1831211723">
              <w:marLeft w:val="0"/>
              <w:marRight w:val="0"/>
              <w:marTop w:val="0"/>
              <w:marBottom w:val="0"/>
              <w:divBdr>
                <w:top w:val="none" w:sz="0" w:space="0" w:color="auto"/>
                <w:left w:val="none" w:sz="0" w:space="0" w:color="auto"/>
                <w:bottom w:val="none" w:sz="0" w:space="0" w:color="auto"/>
                <w:right w:val="none" w:sz="0" w:space="0" w:color="auto"/>
              </w:divBdr>
            </w:div>
            <w:div w:id="45224183">
              <w:marLeft w:val="0"/>
              <w:marRight w:val="0"/>
              <w:marTop w:val="0"/>
              <w:marBottom w:val="0"/>
              <w:divBdr>
                <w:top w:val="none" w:sz="0" w:space="0" w:color="auto"/>
                <w:left w:val="none" w:sz="0" w:space="0" w:color="auto"/>
                <w:bottom w:val="none" w:sz="0" w:space="0" w:color="auto"/>
                <w:right w:val="none" w:sz="0" w:space="0" w:color="auto"/>
              </w:divBdr>
            </w:div>
            <w:div w:id="1388719181">
              <w:marLeft w:val="0"/>
              <w:marRight w:val="0"/>
              <w:marTop w:val="0"/>
              <w:marBottom w:val="0"/>
              <w:divBdr>
                <w:top w:val="none" w:sz="0" w:space="0" w:color="auto"/>
                <w:left w:val="none" w:sz="0" w:space="0" w:color="auto"/>
                <w:bottom w:val="none" w:sz="0" w:space="0" w:color="auto"/>
                <w:right w:val="none" w:sz="0" w:space="0" w:color="auto"/>
              </w:divBdr>
            </w:div>
            <w:div w:id="624845449">
              <w:marLeft w:val="0"/>
              <w:marRight w:val="0"/>
              <w:marTop w:val="0"/>
              <w:marBottom w:val="0"/>
              <w:divBdr>
                <w:top w:val="none" w:sz="0" w:space="0" w:color="auto"/>
                <w:left w:val="none" w:sz="0" w:space="0" w:color="auto"/>
                <w:bottom w:val="none" w:sz="0" w:space="0" w:color="auto"/>
                <w:right w:val="none" w:sz="0" w:space="0" w:color="auto"/>
              </w:divBdr>
            </w:div>
            <w:div w:id="1100680010">
              <w:marLeft w:val="0"/>
              <w:marRight w:val="0"/>
              <w:marTop w:val="0"/>
              <w:marBottom w:val="0"/>
              <w:divBdr>
                <w:top w:val="none" w:sz="0" w:space="0" w:color="auto"/>
                <w:left w:val="none" w:sz="0" w:space="0" w:color="auto"/>
                <w:bottom w:val="none" w:sz="0" w:space="0" w:color="auto"/>
                <w:right w:val="none" w:sz="0" w:space="0" w:color="auto"/>
              </w:divBdr>
            </w:div>
            <w:div w:id="835077327">
              <w:marLeft w:val="0"/>
              <w:marRight w:val="0"/>
              <w:marTop w:val="0"/>
              <w:marBottom w:val="0"/>
              <w:divBdr>
                <w:top w:val="none" w:sz="0" w:space="0" w:color="auto"/>
                <w:left w:val="none" w:sz="0" w:space="0" w:color="auto"/>
                <w:bottom w:val="none" w:sz="0" w:space="0" w:color="auto"/>
                <w:right w:val="none" w:sz="0" w:space="0" w:color="auto"/>
              </w:divBdr>
            </w:div>
            <w:div w:id="1382560905">
              <w:marLeft w:val="0"/>
              <w:marRight w:val="0"/>
              <w:marTop w:val="0"/>
              <w:marBottom w:val="0"/>
              <w:divBdr>
                <w:top w:val="none" w:sz="0" w:space="0" w:color="auto"/>
                <w:left w:val="none" w:sz="0" w:space="0" w:color="auto"/>
                <w:bottom w:val="none" w:sz="0" w:space="0" w:color="auto"/>
                <w:right w:val="none" w:sz="0" w:space="0" w:color="auto"/>
              </w:divBdr>
            </w:div>
            <w:div w:id="154033133">
              <w:marLeft w:val="0"/>
              <w:marRight w:val="0"/>
              <w:marTop w:val="0"/>
              <w:marBottom w:val="0"/>
              <w:divBdr>
                <w:top w:val="none" w:sz="0" w:space="0" w:color="auto"/>
                <w:left w:val="none" w:sz="0" w:space="0" w:color="auto"/>
                <w:bottom w:val="none" w:sz="0" w:space="0" w:color="auto"/>
                <w:right w:val="none" w:sz="0" w:space="0" w:color="auto"/>
              </w:divBdr>
            </w:div>
            <w:div w:id="899369755">
              <w:marLeft w:val="0"/>
              <w:marRight w:val="0"/>
              <w:marTop w:val="0"/>
              <w:marBottom w:val="0"/>
              <w:divBdr>
                <w:top w:val="none" w:sz="0" w:space="0" w:color="auto"/>
                <w:left w:val="none" w:sz="0" w:space="0" w:color="auto"/>
                <w:bottom w:val="none" w:sz="0" w:space="0" w:color="auto"/>
                <w:right w:val="none" w:sz="0" w:space="0" w:color="auto"/>
              </w:divBdr>
            </w:div>
            <w:div w:id="183097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975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7357DA-0573-464B-93B9-86B179912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8</Pages>
  <Words>443</Words>
  <Characters>2530</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SHRUTI NAGAVE</dc:creator>
  <cp:lastModifiedBy>Bhagya M</cp:lastModifiedBy>
  <cp:revision>2</cp:revision>
  <dcterms:created xsi:type="dcterms:W3CDTF">2025-01-02T11:01:00Z</dcterms:created>
  <dcterms:modified xsi:type="dcterms:W3CDTF">2025-01-02T11:01:00Z</dcterms:modified>
</cp:coreProperties>
</file>